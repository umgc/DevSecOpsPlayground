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31D72" w14:textId="77777777" w:rsidR="00FD76DC" w:rsidRDefault="00FD76DC" w:rsidP="00FD76DC">
      <w:pPr>
        <w:pStyle w:val="Title"/>
        <w:jc w:val="right"/>
      </w:pPr>
    </w:p>
    <w:p w14:paraId="670D7AF3" w14:textId="77777777" w:rsidR="00FD76DC" w:rsidRDefault="00FD76DC" w:rsidP="00FD76DC">
      <w:pPr>
        <w:pStyle w:val="Title"/>
        <w:jc w:val="right"/>
      </w:pPr>
    </w:p>
    <w:p w14:paraId="0B32A2A2" w14:textId="77777777" w:rsidR="00FD76DC" w:rsidRPr="003C242A" w:rsidRDefault="00FD76DC" w:rsidP="00FD76DC">
      <w:pPr>
        <w:pStyle w:val="Title"/>
        <w:jc w:val="right"/>
      </w:pPr>
      <w:r w:rsidRPr="003C242A">
        <w:t>Software Requirement Specification</w:t>
      </w:r>
    </w:p>
    <w:p w14:paraId="3095D8F9" w14:textId="77777777" w:rsidR="00FD76DC" w:rsidRPr="003C242A" w:rsidRDefault="00FD76DC" w:rsidP="00FD76DC"/>
    <w:p w14:paraId="7FB1A42A" w14:textId="77777777" w:rsidR="00FD76DC" w:rsidRPr="003C242A" w:rsidRDefault="00FD76DC" w:rsidP="00FD76DC">
      <w:pPr>
        <w:pStyle w:val="Title"/>
        <w:jc w:val="right"/>
        <w:rPr>
          <w:sz w:val="48"/>
          <w:szCs w:val="48"/>
        </w:rPr>
      </w:pPr>
      <w:r w:rsidRPr="003C242A">
        <w:rPr>
          <w:sz w:val="48"/>
          <w:szCs w:val="48"/>
        </w:rPr>
        <w:t>Memory Magic App</w:t>
      </w:r>
    </w:p>
    <w:p w14:paraId="5CF3EC0C" w14:textId="77777777" w:rsidR="00FD76DC" w:rsidRPr="003C242A" w:rsidRDefault="00FD76DC" w:rsidP="00FD76DC"/>
    <w:p w14:paraId="14B36DE4" w14:textId="77777777" w:rsidR="00FD76DC" w:rsidRPr="003C242A" w:rsidRDefault="00FD76DC" w:rsidP="00FD76DC">
      <w:pPr>
        <w:pStyle w:val="Subtitle"/>
        <w:jc w:val="right"/>
      </w:pPr>
      <w:r w:rsidRPr="003C242A">
        <w:t>Release 1.0</w:t>
      </w:r>
    </w:p>
    <w:p w14:paraId="428B7C06" w14:textId="225F9604" w:rsidR="00FD76DC" w:rsidRPr="003C242A" w:rsidRDefault="00FD76DC" w:rsidP="00FD76DC">
      <w:pPr>
        <w:pStyle w:val="Subtitle"/>
        <w:jc w:val="right"/>
      </w:pPr>
      <w:r w:rsidRPr="003C242A">
        <w:t>Version 1.</w:t>
      </w:r>
      <w:r w:rsidR="001643DE">
        <w:t>2</w:t>
      </w:r>
    </w:p>
    <w:p w14:paraId="7C21D4DB" w14:textId="77777777" w:rsidR="00FD76DC" w:rsidRPr="003C242A" w:rsidRDefault="00FD76DC" w:rsidP="4D371C80">
      <w:pPr>
        <w:pStyle w:val="Subtitle"/>
        <w:jc w:val="right"/>
      </w:pPr>
      <w:r w:rsidRPr="003C242A">
        <w:t>Prepared by Team Mesmerize.</w:t>
      </w:r>
    </w:p>
    <w:p w14:paraId="03E115F5" w14:textId="78F332A5" w:rsidR="4D371C80" w:rsidRPr="003C242A" w:rsidRDefault="4D371C80" w:rsidP="4D371C80">
      <w:pPr>
        <w:jc w:val="center"/>
      </w:pPr>
      <w:r w:rsidRPr="003C242A">
        <w:br w:type="page"/>
      </w:r>
      <w:r w:rsidR="1777E759" w:rsidRPr="003C242A">
        <w:lastRenderedPageBreak/>
        <w:t>Revision History</w:t>
      </w:r>
    </w:p>
    <w:tbl>
      <w:tblPr>
        <w:tblStyle w:val="TableGrid"/>
        <w:tblW w:w="0" w:type="auto"/>
        <w:tblLayout w:type="fixed"/>
        <w:tblLook w:val="04A0" w:firstRow="1" w:lastRow="0" w:firstColumn="1" w:lastColumn="0" w:noHBand="0" w:noVBand="1"/>
      </w:tblPr>
      <w:tblGrid>
        <w:gridCol w:w="2325"/>
        <w:gridCol w:w="2325"/>
        <w:gridCol w:w="2325"/>
        <w:gridCol w:w="2325"/>
      </w:tblGrid>
      <w:tr w:rsidR="4D371C80" w:rsidRPr="003C242A" w14:paraId="4C846E74" w14:textId="77777777" w:rsidTr="4D371C80">
        <w:tc>
          <w:tcPr>
            <w:tcW w:w="2325" w:type="dxa"/>
          </w:tcPr>
          <w:p w14:paraId="5D8CC10B" w14:textId="4F081D7F"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Revision Number</w:t>
            </w:r>
          </w:p>
        </w:tc>
        <w:tc>
          <w:tcPr>
            <w:tcW w:w="2325" w:type="dxa"/>
          </w:tcPr>
          <w:p w14:paraId="708DE3D2" w14:textId="6D1DA85D"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Date</w:t>
            </w:r>
          </w:p>
        </w:tc>
        <w:tc>
          <w:tcPr>
            <w:tcW w:w="2325" w:type="dxa"/>
          </w:tcPr>
          <w:p w14:paraId="433B2B87" w14:textId="5502C4C5"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Description</w:t>
            </w:r>
          </w:p>
        </w:tc>
        <w:tc>
          <w:tcPr>
            <w:tcW w:w="2325" w:type="dxa"/>
          </w:tcPr>
          <w:p w14:paraId="32569589" w14:textId="43441A1C" w:rsidR="68482B72" w:rsidRPr="003C242A" w:rsidRDefault="68482B72"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Approved b</w:t>
            </w:r>
            <w:r w:rsidR="4D371C80" w:rsidRPr="003C242A">
              <w:rPr>
                <w:rFonts w:ascii="Calibri" w:eastAsia="Calibri" w:hAnsi="Calibri" w:cs="Calibri"/>
                <w:color w:val="000000" w:themeColor="text1"/>
              </w:rPr>
              <w:t>y</w:t>
            </w:r>
          </w:p>
        </w:tc>
      </w:tr>
      <w:tr w:rsidR="4D371C80" w:rsidRPr="003C242A" w14:paraId="61D458EA" w14:textId="77777777" w:rsidTr="4D371C80">
        <w:tc>
          <w:tcPr>
            <w:tcW w:w="2325" w:type="dxa"/>
          </w:tcPr>
          <w:p w14:paraId="1FBD0073" w14:textId="7C52368F"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1.0</w:t>
            </w:r>
          </w:p>
        </w:tc>
        <w:tc>
          <w:tcPr>
            <w:tcW w:w="2325" w:type="dxa"/>
          </w:tcPr>
          <w:p w14:paraId="1658BDA4" w14:textId="643A7EF1"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0</w:t>
            </w:r>
            <w:ins w:id="0" w:author="asohmbom asohmbom" w:date="2021-09-14T01:29:00Z">
              <w:r w:rsidR="006E27CD">
                <w:rPr>
                  <w:rFonts w:ascii="Calibri" w:eastAsia="Calibri" w:hAnsi="Calibri" w:cs="Calibri"/>
                  <w:color w:val="000000" w:themeColor="text1"/>
                </w:rPr>
                <w:t>8</w:t>
              </w:r>
            </w:ins>
            <w:del w:id="1" w:author="asohmbom asohmbom" w:date="2021-09-14T01:29:00Z">
              <w:r w:rsidRPr="003C242A" w:rsidDel="006E27CD">
                <w:rPr>
                  <w:rFonts w:ascii="Calibri" w:eastAsia="Calibri" w:hAnsi="Calibri" w:cs="Calibri"/>
                  <w:color w:val="000000" w:themeColor="text1"/>
                </w:rPr>
                <w:delText>6</w:delText>
              </w:r>
            </w:del>
            <w:r w:rsidRPr="003C242A">
              <w:rPr>
                <w:rFonts w:ascii="Calibri" w:eastAsia="Calibri" w:hAnsi="Calibri" w:cs="Calibri"/>
                <w:color w:val="000000" w:themeColor="text1"/>
              </w:rPr>
              <w:t>/11/2021</w:t>
            </w:r>
          </w:p>
        </w:tc>
        <w:tc>
          <w:tcPr>
            <w:tcW w:w="2325" w:type="dxa"/>
          </w:tcPr>
          <w:p w14:paraId="10E0D69A" w14:textId="793A9236"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 xml:space="preserve">Initial Release </w:t>
            </w:r>
          </w:p>
        </w:tc>
        <w:tc>
          <w:tcPr>
            <w:tcW w:w="2325" w:type="dxa"/>
          </w:tcPr>
          <w:p w14:paraId="41AFEEAD" w14:textId="094A06DA" w:rsidR="4D371C80" w:rsidRPr="003C242A" w:rsidRDefault="4D371C80" w:rsidP="4D371C80">
            <w:pPr>
              <w:jc w:val="center"/>
              <w:rPr>
                <w:rFonts w:ascii="Calibri" w:eastAsia="Calibri" w:hAnsi="Calibri" w:cs="Calibri"/>
                <w:color w:val="000000" w:themeColor="text1"/>
              </w:rPr>
            </w:pPr>
            <w:r w:rsidRPr="003C242A">
              <w:rPr>
                <w:rFonts w:ascii="Calibri" w:eastAsia="Calibri" w:hAnsi="Calibri" w:cs="Calibri"/>
                <w:color w:val="000000" w:themeColor="text1"/>
              </w:rPr>
              <w:t>Presley Muwan</w:t>
            </w:r>
          </w:p>
        </w:tc>
      </w:tr>
      <w:tr w:rsidR="006E27CD" w:rsidRPr="003C242A" w14:paraId="0C412B8B" w14:textId="77777777" w:rsidTr="4D371C80">
        <w:trPr>
          <w:ins w:id="2" w:author="asohmbom asohmbom" w:date="2021-09-14T01:28:00Z"/>
        </w:trPr>
        <w:tc>
          <w:tcPr>
            <w:tcW w:w="2325" w:type="dxa"/>
          </w:tcPr>
          <w:p w14:paraId="212DFD25" w14:textId="74FA7C77" w:rsidR="006E27CD" w:rsidRPr="003C242A" w:rsidRDefault="006E27CD" w:rsidP="4D371C80">
            <w:pPr>
              <w:jc w:val="center"/>
              <w:rPr>
                <w:ins w:id="3" w:author="asohmbom asohmbom" w:date="2021-09-14T01:28:00Z"/>
                <w:rFonts w:ascii="Calibri" w:eastAsia="Calibri" w:hAnsi="Calibri" w:cs="Calibri"/>
                <w:color w:val="000000" w:themeColor="text1"/>
              </w:rPr>
            </w:pPr>
            <w:ins w:id="4" w:author="asohmbom asohmbom" w:date="2021-09-14T01:28:00Z">
              <w:r>
                <w:rPr>
                  <w:rFonts w:ascii="Calibri" w:eastAsia="Calibri" w:hAnsi="Calibri" w:cs="Calibri"/>
                  <w:color w:val="000000" w:themeColor="text1"/>
                </w:rPr>
                <w:t>1.1</w:t>
              </w:r>
            </w:ins>
          </w:p>
        </w:tc>
        <w:tc>
          <w:tcPr>
            <w:tcW w:w="2325" w:type="dxa"/>
          </w:tcPr>
          <w:p w14:paraId="7C553CC8" w14:textId="7F84877C" w:rsidR="006E27CD" w:rsidRPr="003C242A" w:rsidRDefault="006E27CD" w:rsidP="4D371C80">
            <w:pPr>
              <w:jc w:val="center"/>
              <w:rPr>
                <w:ins w:id="5" w:author="asohmbom asohmbom" w:date="2021-09-14T01:28:00Z"/>
                <w:rFonts w:ascii="Calibri" w:eastAsia="Calibri" w:hAnsi="Calibri" w:cs="Calibri"/>
                <w:color w:val="000000" w:themeColor="text1"/>
              </w:rPr>
            </w:pPr>
            <w:ins w:id="6" w:author="asohmbom asohmbom" w:date="2021-09-14T01:28:00Z">
              <w:r>
                <w:rPr>
                  <w:rFonts w:ascii="Calibri" w:eastAsia="Calibri" w:hAnsi="Calibri" w:cs="Calibri"/>
                  <w:color w:val="000000" w:themeColor="text1"/>
                </w:rPr>
                <w:t>0</w:t>
              </w:r>
            </w:ins>
            <w:ins w:id="7" w:author="asohmbom asohmbom" w:date="2021-09-14T01:29:00Z">
              <w:r>
                <w:rPr>
                  <w:rFonts w:ascii="Calibri" w:eastAsia="Calibri" w:hAnsi="Calibri" w:cs="Calibri"/>
                  <w:color w:val="000000" w:themeColor="text1"/>
                </w:rPr>
                <w:t>9</w:t>
              </w:r>
            </w:ins>
            <w:ins w:id="8" w:author="asohmbom asohmbom" w:date="2021-09-14T01:28:00Z">
              <w:r>
                <w:rPr>
                  <w:rFonts w:ascii="Calibri" w:eastAsia="Calibri" w:hAnsi="Calibri" w:cs="Calibri"/>
                  <w:color w:val="000000" w:themeColor="text1"/>
                </w:rPr>
                <w:t>/</w:t>
              </w:r>
            </w:ins>
            <w:ins w:id="9" w:author="asohmbom asohmbom" w:date="2021-09-14T01:29:00Z">
              <w:r>
                <w:rPr>
                  <w:rFonts w:ascii="Calibri" w:eastAsia="Calibri" w:hAnsi="Calibri" w:cs="Calibri"/>
                  <w:color w:val="000000" w:themeColor="text1"/>
                </w:rPr>
                <w:t>14/2021</w:t>
              </w:r>
            </w:ins>
          </w:p>
        </w:tc>
        <w:tc>
          <w:tcPr>
            <w:tcW w:w="2325" w:type="dxa"/>
          </w:tcPr>
          <w:p w14:paraId="6D09C006" w14:textId="0447B012" w:rsidR="006E27CD" w:rsidRPr="003C242A" w:rsidRDefault="006E27CD" w:rsidP="4D371C80">
            <w:pPr>
              <w:jc w:val="center"/>
              <w:rPr>
                <w:ins w:id="10" w:author="asohmbom asohmbom" w:date="2021-09-14T01:28:00Z"/>
                <w:rFonts w:ascii="Calibri" w:eastAsia="Calibri" w:hAnsi="Calibri" w:cs="Calibri"/>
                <w:color w:val="000000" w:themeColor="text1"/>
              </w:rPr>
            </w:pPr>
            <w:ins w:id="11" w:author="asohmbom asohmbom" w:date="2021-09-14T01:29:00Z">
              <w:r>
                <w:rPr>
                  <w:rFonts w:ascii="Calibri" w:eastAsia="Calibri" w:hAnsi="Calibri" w:cs="Calibri"/>
                  <w:color w:val="000000" w:themeColor="text1"/>
                </w:rPr>
                <w:t>Added and modified features based on feedback from the professor a</w:t>
              </w:r>
            </w:ins>
            <w:ins w:id="12" w:author="asohmbom asohmbom" w:date="2021-09-14T01:30:00Z">
              <w:r>
                <w:rPr>
                  <w:rFonts w:ascii="Calibri" w:eastAsia="Calibri" w:hAnsi="Calibri" w:cs="Calibri"/>
                  <w:color w:val="000000" w:themeColor="text1"/>
                </w:rPr>
                <w:t>nd mentors</w:t>
              </w:r>
            </w:ins>
            <w:ins w:id="13" w:author="asohmbom asohmbom" w:date="2021-09-14T01:29:00Z">
              <w:r>
                <w:rPr>
                  <w:rFonts w:ascii="Calibri" w:eastAsia="Calibri" w:hAnsi="Calibri" w:cs="Calibri"/>
                  <w:color w:val="000000" w:themeColor="text1"/>
                </w:rPr>
                <w:t xml:space="preserve"> </w:t>
              </w:r>
            </w:ins>
          </w:p>
        </w:tc>
        <w:tc>
          <w:tcPr>
            <w:tcW w:w="2325" w:type="dxa"/>
          </w:tcPr>
          <w:p w14:paraId="2A18960D" w14:textId="45ED4E62" w:rsidR="006E27CD" w:rsidRPr="003C242A" w:rsidRDefault="006E27CD" w:rsidP="4D371C80">
            <w:pPr>
              <w:jc w:val="center"/>
              <w:rPr>
                <w:ins w:id="14" w:author="asohmbom asohmbom" w:date="2021-09-14T01:28:00Z"/>
                <w:rFonts w:ascii="Calibri" w:eastAsia="Calibri" w:hAnsi="Calibri" w:cs="Calibri"/>
                <w:color w:val="000000" w:themeColor="text1"/>
              </w:rPr>
            </w:pPr>
            <w:ins w:id="15" w:author="asohmbom asohmbom" w:date="2021-09-14T01:30:00Z">
              <w:r>
                <w:rPr>
                  <w:rFonts w:ascii="Calibri" w:eastAsia="Calibri" w:hAnsi="Calibri" w:cs="Calibri"/>
                  <w:color w:val="000000" w:themeColor="text1"/>
                </w:rPr>
                <w:t>Presley Muwan</w:t>
              </w:r>
            </w:ins>
          </w:p>
        </w:tc>
      </w:tr>
      <w:tr w:rsidR="001643DE" w:rsidRPr="003C242A" w14:paraId="5336044D" w14:textId="77777777" w:rsidTr="4D371C80">
        <w:tc>
          <w:tcPr>
            <w:tcW w:w="2325" w:type="dxa"/>
          </w:tcPr>
          <w:p w14:paraId="7C1DCDF1" w14:textId="60075F66" w:rsidR="001643DE" w:rsidRDefault="001643DE" w:rsidP="4D371C80">
            <w:pPr>
              <w:jc w:val="center"/>
              <w:rPr>
                <w:rFonts w:ascii="Calibri" w:eastAsia="Calibri" w:hAnsi="Calibri" w:cs="Calibri"/>
                <w:color w:val="000000" w:themeColor="text1"/>
              </w:rPr>
            </w:pPr>
            <w:r>
              <w:rPr>
                <w:rFonts w:ascii="Calibri" w:eastAsia="Calibri" w:hAnsi="Calibri" w:cs="Calibri"/>
                <w:color w:val="000000" w:themeColor="text1"/>
              </w:rPr>
              <w:t>1.2</w:t>
            </w:r>
          </w:p>
        </w:tc>
        <w:tc>
          <w:tcPr>
            <w:tcW w:w="2325" w:type="dxa"/>
          </w:tcPr>
          <w:p w14:paraId="1E729AE0" w14:textId="5C504E73" w:rsidR="001643DE" w:rsidRDefault="001643DE" w:rsidP="4D371C80">
            <w:pPr>
              <w:jc w:val="center"/>
              <w:rPr>
                <w:rFonts w:ascii="Calibri" w:eastAsia="Calibri" w:hAnsi="Calibri" w:cs="Calibri"/>
                <w:color w:val="000000" w:themeColor="text1"/>
              </w:rPr>
            </w:pPr>
            <w:r>
              <w:rPr>
                <w:rFonts w:ascii="Calibri" w:eastAsia="Calibri" w:hAnsi="Calibri" w:cs="Calibri"/>
                <w:color w:val="000000" w:themeColor="text1"/>
              </w:rPr>
              <w:t>10/10/21</w:t>
            </w:r>
          </w:p>
        </w:tc>
        <w:tc>
          <w:tcPr>
            <w:tcW w:w="2325" w:type="dxa"/>
          </w:tcPr>
          <w:p w14:paraId="2DAC54D3" w14:textId="74C4746E" w:rsidR="001643DE" w:rsidRDefault="001643DE" w:rsidP="4D371C80">
            <w:pPr>
              <w:jc w:val="center"/>
              <w:rPr>
                <w:rFonts w:ascii="Calibri" w:eastAsia="Calibri" w:hAnsi="Calibri" w:cs="Calibri"/>
                <w:color w:val="000000" w:themeColor="text1"/>
              </w:rPr>
            </w:pPr>
            <w:r>
              <w:rPr>
                <w:rFonts w:ascii="Calibri" w:eastAsia="Calibri" w:hAnsi="Calibri" w:cs="Calibri"/>
                <w:color w:val="000000" w:themeColor="text1"/>
              </w:rPr>
              <w:t>UI Screens update</w:t>
            </w:r>
          </w:p>
        </w:tc>
        <w:tc>
          <w:tcPr>
            <w:tcW w:w="2325" w:type="dxa"/>
          </w:tcPr>
          <w:p w14:paraId="473EE723" w14:textId="57231312" w:rsidR="001643DE" w:rsidRDefault="001643DE" w:rsidP="4D371C80">
            <w:pPr>
              <w:jc w:val="center"/>
              <w:rPr>
                <w:rFonts w:ascii="Calibri" w:eastAsia="Calibri" w:hAnsi="Calibri" w:cs="Calibri"/>
                <w:color w:val="000000" w:themeColor="text1"/>
              </w:rPr>
            </w:pPr>
            <w:r>
              <w:rPr>
                <w:rFonts w:ascii="Calibri" w:eastAsia="Calibri" w:hAnsi="Calibri" w:cs="Calibri"/>
                <w:color w:val="000000" w:themeColor="text1"/>
              </w:rPr>
              <w:t>Teresa Balbi</w:t>
            </w:r>
          </w:p>
        </w:tc>
      </w:tr>
    </w:tbl>
    <w:p w14:paraId="069F8F9F" w14:textId="3DEEFF52" w:rsidR="4D371C80" w:rsidRPr="003C242A" w:rsidRDefault="4D371C80" w:rsidP="4D371C80"/>
    <w:p w14:paraId="38EFDE3B" w14:textId="77777777" w:rsidR="00FD76DC" w:rsidRPr="003C242A" w:rsidRDefault="00FD76DC" w:rsidP="00FD76DC">
      <w:pPr>
        <w:rPr>
          <w:rFonts w:eastAsiaTheme="minorEastAsia"/>
          <w:color w:val="5A5A5A" w:themeColor="text1" w:themeTint="A5"/>
          <w:spacing w:val="15"/>
          <w:sz w:val="22"/>
          <w:szCs w:val="22"/>
        </w:rPr>
      </w:pPr>
      <w:r w:rsidRPr="003C242A">
        <w:rPr>
          <w:rFonts w:eastAsiaTheme="minorEastAsia"/>
          <w:color w:val="5A5A5A" w:themeColor="text1" w:themeTint="A5"/>
          <w:spacing w:val="15"/>
          <w:sz w:val="22"/>
          <w:szCs w:val="22"/>
        </w:rPr>
        <w:br w:type="page"/>
      </w:r>
    </w:p>
    <w:sdt>
      <w:sdtPr>
        <w:rPr>
          <w:rFonts w:asciiTheme="minorHAnsi" w:eastAsiaTheme="minorHAnsi" w:hAnsiTheme="minorHAnsi" w:cstheme="minorBidi"/>
          <w:b w:val="0"/>
          <w:bCs w:val="0"/>
          <w:color w:val="auto"/>
          <w:sz w:val="24"/>
          <w:szCs w:val="24"/>
        </w:rPr>
        <w:id w:val="-1677572076"/>
        <w:docPartObj>
          <w:docPartGallery w:val="Table of Contents"/>
          <w:docPartUnique/>
        </w:docPartObj>
      </w:sdtPr>
      <w:sdtEndPr>
        <w:rPr>
          <w:noProof/>
        </w:rPr>
      </w:sdtEndPr>
      <w:sdtContent>
        <w:p w14:paraId="652D3CE5" w14:textId="198DC590" w:rsidR="00FD76DC" w:rsidRPr="003C242A" w:rsidRDefault="00FD76DC" w:rsidP="7F184ADD">
          <w:pPr>
            <w:pStyle w:val="TOCHeading"/>
          </w:pPr>
          <w:r w:rsidRPr="003C242A">
            <w:t>Table of Contents</w:t>
          </w:r>
        </w:p>
        <w:p w14:paraId="6ABE1A37" w14:textId="0100EC69" w:rsidR="007A342A" w:rsidRDefault="00FD76DC">
          <w:pPr>
            <w:pStyle w:val="TOC1"/>
            <w:tabs>
              <w:tab w:val="left" w:pos="480"/>
              <w:tab w:val="right" w:leader="dot" w:pos="9350"/>
            </w:tabs>
            <w:rPr>
              <w:rFonts w:eastAsiaTheme="minorEastAsia" w:cstheme="minorBidi"/>
              <w:b w:val="0"/>
              <w:bCs w:val="0"/>
              <w:caps w:val="0"/>
              <w:noProof/>
              <w:sz w:val="24"/>
              <w:szCs w:val="24"/>
            </w:rPr>
          </w:pPr>
          <w:r w:rsidRPr="003C242A">
            <w:rPr>
              <w:b w:val="0"/>
              <w:bCs w:val="0"/>
            </w:rPr>
            <w:fldChar w:fldCharType="begin"/>
          </w:r>
          <w:r w:rsidRPr="003C242A">
            <w:instrText xml:space="preserve"> TOC \o "1-3" \h \z \u </w:instrText>
          </w:r>
          <w:r w:rsidRPr="003C242A">
            <w:rPr>
              <w:b w:val="0"/>
              <w:bCs w:val="0"/>
            </w:rPr>
            <w:fldChar w:fldCharType="separate"/>
          </w:r>
          <w:hyperlink w:anchor="_Toc84760403" w:history="1">
            <w:r w:rsidR="007A342A" w:rsidRPr="00766341">
              <w:rPr>
                <w:rStyle w:val="Hyperlink"/>
                <w:rFonts w:ascii="Times New Roman" w:hAnsi="Times New Roman" w:cs="Times New Roman"/>
                <w:noProof/>
              </w:rPr>
              <w:t>1</w:t>
            </w:r>
            <w:r w:rsidR="007A342A">
              <w:rPr>
                <w:rFonts w:eastAsiaTheme="minorEastAsia" w:cstheme="minorBidi"/>
                <w:b w:val="0"/>
                <w:bCs w:val="0"/>
                <w:caps w:val="0"/>
                <w:noProof/>
                <w:sz w:val="24"/>
                <w:szCs w:val="24"/>
              </w:rPr>
              <w:tab/>
            </w:r>
            <w:r w:rsidR="007A342A" w:rsidRPr="00766341">
              <w:rPr>
                <w:rStyle w:val="Hyperlink"/>
                <w:rFonts w:ascii="Times New Roman" w:hAnsi="Times New Roman" w:cs="Times New Roman"/>
                <w:noProof/>
              </w:rPr>
              <w:t>INTRODUCTION</w:t>
            </w:r>
            <w:r w:rsidR="007A342A">
              <w:rPr>
                <w:noProof/>
                <w:webHidden/>
              </w:rPr>
              <w:tab/>
            </w:r>
            <w:r w:rsidR="007A342A">
              <w:rPr>
                <w:noProof/>
                <w:webHidden/>
              </w:rPr>
              <w:fldChar w:fldCharType="begin"/>
            </w:r>
            <w:r w:rsidR="007A342A">
              <w:rPr>
                <w:noProof/>
                <w:webHidden/>
              </w:rPr>
              <w:instrText xml:space="preserve"> PAGEREF _Toc84760403 \h </w:instrText>
            </w:r>
            <w:r w:rsidR="007A342A">
              <w:rPr>
                <w:noProof/>
                <w:webHidden/>
              </w:rPr>
            </w:r>
            <w:r w:rsidR="007A342A">
              <w:rPr>
                <w:noProof/>
                <w:webHidden/>
              </w:rPr>
              <w:fldChar w:fldCharType="separate"/>
            </w:r>
            <w:r w:rsidR="007A342A">
              <w:rPr>
                <w:noProof/>
                <w:webHidden/>
              </w:rPr>
              <w:t>6</w:t>
            </w:r>
            <w:r w:rsidR="007A342A">
              <w:rPr>
                <w:noProof/>
                <w:webHidden/>
              </w:rPr>
              <w:fldChar w:fldCharType="end"/>
            </w:r>
          </w:hyperlink>
        </w:p>
        <w:p w14:paraId="1A00B20F" w14:textId="0558DAA4" w:rsidR="007A342A" w:rsidRDefault="007A342A">
          <w:pPr>
            <w:pStyle w:val="TOC2"/>
            <w:tabs>
              <w:tab w:val="left" w:pos="960"/>
              <w:tab w:val="right" w:leader="dot" w:pos="9350"/>
            </w:tabs>
            <w:rPr>
              <w:rFonts w:eastAsiaTheme="minorEastAsia" w:cstheme="minorBidi"/>
              <w:smallCaps w:val="0"/>
              <w:noProof/>
              <w:sz w:val="24"/>
              <w:szCs w:val="24"/>
            </w:rPr>
          </w:pPr>
          <w:hyperlink w:anchor="_Toc84760404" w:history="1">
            <w:r w:rsidRPr="00766341">
              <w:rPr>
                <w:rStyle w:val="Hyperlink"/>
                <w:rFonts w:ascii="Times New Roman" w:hAnsi="Times New Roman" w:cs="Times New Roman"/>
                <w:noProof/>
              </w:rPr>
              <w:t>1.1</w:t>
            </w:r>
            <w:r>
              <w:rPr>
                <w:rFonts w:eastAsiaTheme="minorEastAsia" w:cstheme="minorBidi"/>
                <w:smallCaps w:val="0"/>
                <w:noProof/>
                <w:sz w:val="24"/>
                <w:szCs w:val="24"/>
              </w:rPr>
              <w:tab/>
            </w:r>
            <w:r w:rsidRPr="00766341">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_Toc84760404 \h </w:instrText>
            </w:r>
            <w:r>
              <w:rPr>
                <w:noProof/>
                <w:webHidden/>
              </w:rPr>
            </w:r>
            <w:r>
              <w:rPr>
                <w:noProof/>
                <w:webHidden/>
              </w:rPr>
              <w:fldChar w:fldCharType="separate"/>
            </w:r>
            <w:r>
              <w:rPr>
                <w:noProof/>
                <w:webHidden/>
              </w:rPr>
              <w:t>6</w:t>
            </w:r>
            <w:r>
              <w:rPr>
                <w:noProof/>
                <w:webHidden/>
              </w:rPr>
              <w:fldChar w:fldCharType="end"/>
            </w:r>
          </w:hyperlink>
        </w:p>
        <w:p w14:paraId="27BBA984" w14:textId="4D96FEC3" w:rsidR="007A342A" w:rsidRDefault="007A342A">
          <w:pPr>
            <w:pStyle w:val="TOC2"/>
            <w:tabs>
              <w:tab w:val="left" w:pos="960"/>
              <w:tab w:val="right" w:leader="dot" w:pos="9350"/>
            </w:tabs>
            <w:rPr>
              <w:rFonts w:eastAsiaTheme="minorEastAsia" w:cstheme="minorBidi"/>
              <w:smallCaps w:val="0"/>
              <w:noProof/>
              <w:sz w:val="24"/>
              <w:szCs w:val="24"/>
            </w:rPr>
          </w:pPr>
          <w:hyperlink w:anchor="_Toc84760405" w:history="1">
            <w:r w:rsidRPr="00766341">
              <w:rPr>
                <w:rStyle w:val="Hyperlink"/>
                <w:rFonts w:ascii="Times New Roman" w:hAnsi="Times New Roman" w:cs="Times New Roman"/>
                <w:noProof/>
              </w:rPr>
              <w:t>1.2</w:t>
            </w:r>
            <w:r>
              <w:rPr>
                <w:rFonts w:eastAsiaTheme="minorEastAsia" w:cstheme="minorBidi"/>
                <w:smallCaps w:val="0"/>
                <w:noProof/>
                <w:sz w:val="24"/>
                <w:szCs w:val="24"/>
              </w:rPr>
              <w:tab/>
            </w:r>
            <w:r w:rsidRPr="00766341">
              <w:rPr>
                <w:rStyle w:val="Hyperlink"/>
                <w:rFonts w:ascii="Times New Roman" w:hAnsi="Times New Roman" w:cs="Times New Roman"/>
                <w:noProof/>
              </w:rPr>
              <w:t>Document Convention</w:t>
            </w:r>
            <w:r>
              <w:rPr>
                <w:noProof/>
                <w:webHidden/>
              </w:rPr>
              <w:tab/>
            </w:r>
            <w:r>
              <w:rPr>
                <w:noProof/>
                <w:webHidden/>
              </w:rPr>
              <w:fldChar w:fldCharType="begin"/>
            </w:r>
            <w:r>
              <w:rPr>
                <w:noProof/>
                <w:webHidden/>
              </w:rPr>
              <w:instrText xml:space="preserve"> PAGEREF _Toc84760405 \h </w:instrText>
            </w:r>
            <w:r>
              <w:rPr>
                <w:noProof/>
                <w:webHidden/>
              </w:rPr>
            </w:r>
            <w:r>
              <w:rPr>
                <w:noProof/>
                <w:webHidden/>
              </w:rPr>
              <w:fldChar w:fldCharType="separate"/>
            </w:r>
            <w:r>
              <w:rPr>
                <w:noProof/>
                <w:webHidden/>
              </w:rPr>
              <w:t>6</w:t>
            </w:r>
            <w:r>
              <w:rPr>
                <w:noProof/>
                <w:webHidden/>
              </w:rPr>
              <w:fldChar w:fldCharType="end"/>
            </w:r>
          </w:hyperlink>
        </w:p>
        <w:p w14:paraId="6562EC0A" w14:textId="0A91DB66" w:rsidR="007A342A" w:rsidRDefault="007A342A">
          <w:pPr>
            <w:pStyle w:val="TOC2"/>
            <w:tabs>
              <w:tab w:val="left" w:pos="960"/>
              <w:tab w:val="right" w:leader="dot" w:pos="9350"/>
            </w:tabs>
            <w:rPr>
              <w:rFonts w:eastAsiaTheme="minorEastAsia" w:cstheme="minorBidi"/>
              <w:smallCaps w:val="0"/>
              <w:noProof/>
              <w:sz w:val="24"/>
              <w:szCs w:val="24"/>
            </w:rPr>
          </w:pPr>
          <w:hyperlink w:anchor="_Toc84760406" w:history="1">
            <w:r w:rsidRPr="00766341">
              <w:rPr>
                <w:rStyle w:val="Hyperlink"/>
                <w:rFonts w:ascii="Times New Roman" w:hAnsi="Times New Roman" w:cs="Times New Roman"/>
                <w:noProof/>
              </w:rPr>
              <w:t>1.3</w:t>
            </w:r>
            <w:r>
              <w:rPr>
                <w:rFonts w:eastAsiaTheme="minorEastAsia" w:cstheme="minorBidi"/>
                <w:smallCaps w:val="0"/>
                <w:noProof/>
                <w:sz w:val="24"/>
                <w:szCs w:val="24"/>
              </w:rPr>
              <w:tab/>
            </w:r>
            <w:r w:rsidRPr="00766341">
              <w:rPr>
                <w:rStyle w:val="Hyperlink"/>
                <w:rFonts w:ascii="Times New Roman" w:hAnsi="Times New Roman" w:cs="Times New Roman"/>
                <w:noProof/>
              </w:rPr>
              <w:t>Intended Audience</w:t>
            </w:r>
            <w:r>
              <w:rPr>
                <w:noProof/>
                <w:webHidden/>
              </w:rPr>
              <w:tab/>
            </w:r>
            <w:r>
              <w:rPr>
                <w:noProof/>
                <w:webHidden/>
              </w:rPr>
              <w:fldChar w:fldCharType="begin"/>
            </w:r>
            <w:r>
              <w:rPr>
                <w:noProof/>
                <w:webHidden/>
              </w:rPr>
              <w:instrText xml:space="preserve"> PAGEREF _Toc84760406 \h </w:instrText>
            </w:r>
            <w:r>
              <w:rPr>
                <w:noProof/>
                <w:webHidden/>
              </w:rPr>
            </w:r>
            <w:r>
              <w:rPr>
                <w:noProof/>
                <w:webHidden/>
              </w:rPr>
              <w:fldChar w:fldCharType="separate"/>
            </w:r>
            <w:r>
              <w:rPr>
                <w:noProof/>
                <w:webHidden/>
              </w:rPr>
              <w:t>7</w:t>
            </w:r>
            <w:r>
              <w:rPr>
                <w:noProof/>
                <w:webHidden/>
              </w:rPr>
              <w:fldChar w:fldCharType="end"/>
            </w:r>
          </w:hyperlink>
        </w:p>
        <w:p w14:paraId="1F063997" w14:textId="763D11EF" w:rsidR="007A342A" w:rsidRDefault="007A342A">
          <w:pPr>
            <w:pStyle w:val="TOC2"/>
            <w:tabs>
              <w:tab w:val="left" w:pos="960"/>
              <w:tab w:val="right" w:leader="dot" w:pos="9350"/>
            </w:tabs>
            <w:rPr>
              <w:rFonts w:eastAsiaTheme="minorEastAsia" w:cstheme="minorBidi"/>
              <w:smallCaps w:val="0"/>
              <w:noProof/>
              <w:sz w:val="24"/>
              <w:szCs w:val="24"/>
            </w:rPr>
          </w:pPr>
          <w:hyperlink w:anchor="_Toc84760407" w:history="1">
            <w:r w:rsidRPr="00766341">
              <w:rPr>
                <w:rStyle w:val="Hyperlink"/>
                <w:rFonts w:ascii="Times New Roman" w:hAnsi="Times New Roman" w:cs="Times New Roman"/>
                <w:noProof/>
              </w:rPr>
              <w:t>1.4</w:t>
            </w:r>
            <w:r>
              <w:rPr>
                <w:rFonts w:eastAsiaTheme="minorEastAsia" w:cstheme="minorBidi"/>
                <w:smallCaps w:val="0"/>
                <w:noProof/>
                <w:sz w:val="24"/>
                <w:szCs w:val="24"/>
              </w:rPr>
              <w:tab/>
            </w:r>
            <w:r w:rsidRPr="00766341">
              <w:rPr>
                <w:rStyle w:val="Hyperlink"/>
                <w:rFonts w:ascii="Times New Roman" w:hAnsi="Times New Roman" w:cs="Times New Roman"/>
                <w:noProof/>
              </w:rPr>
              <w:t>Product Scope</w:t>
            </w:r>
            <w:r>
              <w:rPr>
                <w:noProof/>
                <w:webHidden/>
              </w:rPr>
              <w:tab/>
            </w:r>
            <w:r>
              <w:rPr>
                <w:noProof/>
                <w:webHidden/>
              </w:rPr>
              <w:fldChar w:fldCharType="begin"/>
            </w:r>
            <w:r>
              <w:rPr>
                <w:noProof/>
                <w:webHidden/>
              </w:rPr>
              <w:instrText xml:space="preserve"> PAGEREF _Toc84760407 \h </w:instrText>
            </w:r>
            <w:r>
              <w:rPr>
                <w:noProof/>
                <w:webHidden/>
              </w:rPr>
            </w:r>
            <w:r>
              <w:rPr>
                <w:noProof/>
                <w:webHidden/>
              </w:rPr>
              <w:fldChar w:fldCharType="separate"/>
            </w:r>
            <w:r>
              <w:rPr>
                <w:noProof/>
                <w:webHidden/>
              </w:rPr>
              <w:t>7</w:t>
            </w:r>
            <w:r>
              <w:rPr>
                <w:noProof/>
                <w:webHidden/>
              </w:rPr>
              <w:fldChar w:fldCharType="end"/>
            </w:r>
          </w:hyperlink>
        </w:p>
        <w:p w14:paraId="4CDC164B" w14:textId="40DA0B76" w:rsidR="007A342A" w:rsidRDefault="007A342A">
          <w:pPr>
            <w:pStyle w:val="TOC2"/>
            <w:tabs>
              <w:tab w:val="left" w:pos="960"/>
              <w:tab w:val="right" w:leader="dot" w:pos="9350"/>
            </w:tabs>
            <w:rPr>
              <w:rFonts w:eastAsiaTheme="minorEastAsia" w:cstheme="minorBidi"/>
              <w:smallCaps w:val="0"/>
              <w:noProof/>
              <w:sz w:val="24"/>
              <w:szCs w:val="24"/>
            </w:rPr>
          </w:pPr>
          <w:hyperlink w:anchor="_Toc84760408" w:history="1">
            <w:r w:rsidRPr="00766341">
              <w:rPr>
                <w:rStyle w:val="Hyperlink"/>
                <w:rFonts w:ascii="Times New Roman" w:hAnsi="Times New Roman" w:cs="Times New Roman"/>
                <w:noProof/>
              </w:rPr>
              <w:t>1.5</w:t>
            </w:r>
            <w:r>
              <w:rPr>
                <w:rFonts w:eastAsiaTheme="minorEastAsia" w:cstheme="minorBidi"/>
                <w:smallCaps w:val="0"/>
                <w:noProof/>
                <w:sz w:val="24"/>
                <w:szCs w:val="24"/>
              </w:rPr>
              <w:tab/>
            </w:r>
            <w:r w:rsidRPr="0076634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_Toc84760408 \h </w:instrText>
            </w:r>
            <w:r>
              <w:rPr>
                <w:noProof/>
                <w:webHidden/>
              </w:rPr>
            </w:r>
            <w:r>
              <w:rPr>
                <w:noProof/>
                <w:webHidden/>
              </w:rPr>
              <w:fldChar w:fldCharType="separate"/>
            </w:r>
            <w:r>
              <w:rPr>
                <w:noProof/>
                <w:webHidden/>
              </w:rPr>
              <w:t>8</w:t>
            </w:r>
            <w:r>
              <w:rPr>
                <w:noProof/>
                <w:webHidden/>
              </w:rPr>
              <w:fldChar w:fldCharType="end"/>
            </w:r>
          </w:hyperlink>
        </w:p>
        <w:p w14:paraId="32501D2E" w14:textId="24C6F56F" w:rsidR="007A342A" w:rsidRDefault="007A342A">
          <w:pPr>
            <w:pStyle w:val="TOC2"/>
            <w:tabs>
              <w:tab w:val="left" w:pos="960"/>
              <w:tab w:val="right" w:leader="dot" w:pos="9350"/>
            </w:tabs>
            <w:rPr>
              <w:rFonts w:eastAsiaTheme="minorEastAsia" w:cstheme="minorBidi"/>
              <w:smallCaps w:val="0"/>
              <w:noProof/>
              <w:sz w:val="24"/>
              <w:szCs w:val="24"/>
            </w:rPr>
          </w:pPr>
          <w:hyperlink w:anchor="_Toc84760409" w:history="1">
            <w:r w:rsidRPr="00766341">
              <w:rPr>
                <w:rStyle w:val="Hyperlink"/>
                <w:rFonts w:ascii="Times New Roman" w:hAnsi="Times New Roman" w:cs="Times New Roman"/>
                <w:noProof/>
              </w:rPr>
              <w:t>1.6</w:t>
            </w:r>
            <w:r>
              <w:rPr>
                <w:rFonts w:eastAsiaTheme="minorEastAsia" w:cstheme="minorBidi"/>
                <w:smallCaps w:val="0"/>
                <w:noProof/>
                <w:sz w:val="24"/>
                <w:szCs w:val="24"/>
              </w:rPr>
              <w:tab/>
            </w:r>
            <w:r w:rsidRPr="00766341">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_Toc84760409 \h </w:instrText>
            </w:r>
            <w:r>
              <w:rPr>
                <w:noProof/>
                <w:webHidden/>
              </w:rPr>
            </w:r>
            <w:r>
              <w:rPr>
                <w:noProof/>
                <w:webHidden/>
              </w:rPr>
              <w:fldChar w:fldCharType="separate"/>
            </w:r>
            <w:r>
              <w:rPr>
                <w:noProof/>
                <w:webHidden/>
              </w:rPr>
              <w:t>9</w:t>
            </w:r>
            <w:r>
              <w:rPr>
                <w:noProof/>
                <w:webHidden/>
              </w:rPr>
              <w:fldChar w:fldCharType="end"/>
            </w:r>
          </w:hyperlink>
        </w:p>
        <w:p w14:paraId="467C30B2" w14:textId="439C67AF" w:rsidR="007A342A" w:rsidRDefault="007A342A">
          <w:pPr>
            <w:pStyle w:val="TOC2"/>
            <w:tabs>
              <w:tab w:val="left" w:pos="960"/>
              <w:tab w:val="right" w:leader="dot" w:pos="9350"/>
            </w:tabs>
            <w:rPr>
              <w:rFonts w:eastAsiaTheme="minorEastAsia" w:cstheme="minorBidi"/>
              <w:smallCaps w:val="0"/>
              <w:noProof/>
              <w:sz w:val="24"/>
              <w:szCs w:val="24"/>
            </w:rPr>
          </w:pPr>
          <w:hyperlink w:anchor="_Toc84760410" w:history="1">
            <w:r w:rsidRPr="00766341">
              <w:rPr>
                <w:rStyle w:val="Hyperlink"/>
                <w:rFonts w:ascii="Times New Roman" w:hAnsi="Times New Roman" w:cs="Times New Roman"/>
                <w:noProof/>
              </w:rPr>
              <w:t>1.7</w:t>
            </w:r>
            <w:r>
              <w:rPr>
                <w:rFonts w:eastAsiaTheme="minorEastAsia" w:cstheme="minorBidi"/>
                <w:smallCaps w:val="0"/>
                <w:noProof/>
                <w:sz w:val="24"/>
                <w:szCs w:val="24"/>
              </w:rPr>
              <w:tab/>
            </w:r>
            <w:r w:rsidRPr="00766341">
              <w:rPr>
                <w:rStyle w:val="Hyperlink"/>
                <w:rFonts w:ascii="Times New Roman" w:hAnsi="Times New Roman" w:cs="Times New Roman"/>
                <w:noProof/>
              </w:rPr>
              <w:t>HIPPA Privacy Rule &amp; HIPPA Security Rule</w:t>
            </w:r>
            <w:r>
              <w:rPr>
                <w:noProof/>
                <w:webHidden/>
              </w:rPr>
              <w:tab/>
            </w:r>
            <w:r>
              <w:rPr>
                <w:noProof/>
                <w:webHidden/>
              </w:rPr>
              <w:fldChar w:fldCharType="begin"/>
            </w:r>
            <w:r>
              <w:rPr>
                <w:noProof/>
                <w:webHidden/>
              </w:rPr>
              <w:instrText xml:space="preserve"> PAGEREF _Toc84760410 \h </w:instrText>
            </w:r>
            <w:r>
              <w:rPr>
                <w:noProof/>
                <w:webHidden/>
              </w:rPr>
            </w:r>
            <w:r>
              <w:rPr>
                <w:noProof/>
                <w:webHidden/>
              </w:rPr>
              <w:fldChar w:fldCharType="separate"/>
            </w:r>
            <w:r>
              <w:rPr>
                <w:noProof/>
                <w:webHidden/>
              </w:rPr>
              <w:t>9</w:t>
            </w:r>
            <w:r>
              <w:rPr>
                <w:noProof/>
                <w:webHidden/>
              </w:rPr>
              <w:fldChar w:fldCharType="end"/>
            </w:r>
          </w:hyperlink>
        </w:p>
        <w:p w14:paraId="25650557" w14:textId="39AF417E"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411" w:history="1">
            <w:r w:rsidRPr="00766341">
              <w:rPr>
                <w:rStyle w:val="Hyperlink"/>
                <w:rFonts w:ascii="Times New Roman" w:hAnsi="Times New Roman" w:cs="Times New Roman"/>
                <w:noProof/>
              </w:rPr>
              <w:t>2</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OVERALL PROJECT DESCRIPTION</w:t>
            </w:r>
            <w:r>
              <w:rPr>
                <w:noProof/>
                <w:webHidden/>
              </w:rPr>
              <w:tab/>
            </w:r>
            <w:r>
              <w:rPr>
                <w:noProof/>
                <w:webHidden/>
              </w:rPr>
              <w:fldChar w:fldCharType="begin"/>
            </w:r>
            <w:r>
              <w:rPr>
                <w:noProof/>
                <w:webHidden/>
              </w:rPr>
              <w:instrText xml:space="preserve"> PAGEREF _Toc84760411 \h </w:instrText>
            </w:r>
            <w:r>
              <w:rPr>
                <w:noProof/>
                <w:webHidden/>
              </w:rPr>
            </w:r>
            <w:r>
              <w:rPr>
                <w:noProof/>
                <w:webHidden/>
              </w:rPr>
              <w:fldChar w:fldCharType="separate"/>
            </w:r>
            <w:r>
              <w:rPr>
                <w:noProof/>
                <w:webHidden/>
              </w:rPr>
              <w:t>10</w:t>
            </w:r>
            <w:r>
              <w:rPr>
                <w:noProof/>
                <w:webHidden/>
              </w:rPr>
              <w:fldChar w:fldCharType="end"/>
            </w:r>
          </w:hyperlink>
        </w:p>
        <w:p w14:paraId="2F8AAAEE" w14:textId="1F4F8519" w:rsidR="007A342A" w:rsidRDefault="007A342A">
          <w:pPr>
            <w:pStyle w:val="TOC2"/>
            <w:tabs>
              <w:tab w:val="left" w:pos="960"/>
              <w:tab w:val="right" w:leader="dot" w:pos="9350"/>
            </w:tabs>
            <w:rPr>
              <w:rFonts w:eastAsiaTheme="minorEastAsia" w:cstheme="minorBidi"/>
              <w:smallCaps w:val="0"/>
              <w:noProof/>
              <w:sz w:val="24"/>
              <w:szCs w:val="24"/>
            </w:rPr>
          </w:pPr>
          <w:hyperlink w:anchor="_Toc84760412" w:history="1">
            <w:r w:rsidRPr="00766341">
              <w:rPr>
                <w:rStyle w:val="Hyperlink"/>
                <w:rFonts w:ascii="Times New Roman" w:hAnsi="Times New Roman" w:cs="Times New Roman"/>
                <w:noProof/>
              </w:rPr>
              <w:t>2.1</w:t>
            </w:r>
            <w:r>
              <w:rPr>
                <w:rFonts w:eastAsiaTheme="minorEastAsia" w:cstheme="minorBidi"/>
                <w:smallCaps w:val="0"/>
                <w:noProof/>
                <w:sz w:val="24"/>
                <w:szCs w:val="24"/>
              </w:rPr>
              <w:tab/>
            </w:r>
            <w:r w:rsidRPr="00766341">
              <w:rPr>
                <w:rStyle w:val="Hyperlink"/>
                <w:rFonts w:ascii="Times New Roman" w:hAnsi="Times New Roman" w:cs="Times New Roman"/>
                <w:noProof/>
              </w:rPr>
              <w:t>Product Perspective</w:t>
            </w:r>
            <w:r>
              <w:rPr>
                <w:noProof/>
                <w:webHidden/>
              </w:rPr>
              <w:tab/>
            </w:r>
            <w:r>
              <w:rPr>
                <w:noProof/>
                <w:webHidden/>
              </w:rPr>
              <w:fldChar w:fldCharType="begin"/>
            </w:r>
            <w:r>
              <w:rPr>
                <w:noProof/>
                <w:webHidden/>
              </w:rPr>
              <w:instrText xml:space="preserve"> PAGEREF _Toc84760412 \h </w:instrText>
            </w:r>
            <w:r>
              <w:rPr>
                <w:noProof/>
                <w:webHidden/>
              </w:rPr>
            </w:r>
            <w:r>
              <w:rPr>
                <w:noProof/>
                <w:webHidden/>
              </w:rPr>
              <w:fldChar w:fldCharType="separate"/>
            </w:r>
            <w:r>
              <w:rPr>
                <w:noProof/>
                <w:webHidden/>
              </w:rPr>
              <w:t>10</w:t>
            </w:r>
            <w:r>
              <w:rPr>
                <w:noProof/>
                <w:webHidden/>
              </w:rPr>
              <w:fldChar w:fldCharType="end"/>
            </w:r>
          </w:hyperlink>
        </w:p>
        <w:p w14:paraId="75CC3B82" w14:textId="5EABE127" w:rsidR="007A342A" w:rsidRDefault="007A342A">
          <w:pPr>
            <w:pStyle w:val="TOC2"/>
            <w:tabs>
              <w:tab w:val="left" w:pos="960"/>
              <w:tab w:val="right" w:leader="dot" w:pos="9350"/>
            </w:tabs>
            <w:rPr>
              <w:rFonts w:eastAsiaTheme="minorEastAsia" w:cstheme="minorBidi"/>
              <w:smallCaps w:val="0"/>
              <w:noProof/>
              <w:sz w:val="24"/>
              <w:szCs w:val="24"/>
            </w:rPr>
          </w:pPr>
          <w:hyperlink w:anchor="_Toc84760413" w:history="1">
            <w:r w:rsidRPr="00766341">
              <w:rPr>
                <w:rStyle w:val="Hyperlink"/>
                <w:rFonts w:ascii="Times New Roman" w:hAnsi="Times New Roman" w:cs="Times New Roman"/>
                <w:noProof/>
              </w:rPr>
              <w:t>2.2</w:t>
            </w:r>
            <w:r>
              <w:rPr>
                <w:rFonts w:eastAsiaTheme="minorEastAsia" w:cstheme="minorBidi"/>
                <w:smallCaps w:val="0"/>
                <w:noProof/>
                <w:sz w:val="24"/>
                <w:szCs w:val="24"/>
              </w:rPr>
              <w:tab/>
            </w:r>
            <w:r w:rsidRPr="00766341">
              <w:rPr>
                <w:rStyle w:val="Hyperlink"/>
                <w:rFonts w:ascii="Times New Roman" w:hAnsi="Times New Roman" w:cs="Times New Roman"/>
                <w:noProof/>
              </w:rPr>
              <w:t>Product Features</w:t>
            </w:r>
            <w:r>
              <w:rPr>
                <w:noProof/>
                <w:webHidden/>
              </w:rPr>
              <w:tab/>
            </w:r>
            <w:r>
              <w:rPr>
                <w:noProof/>
                <w:webHidden/>
              </w:rPr>
              <w:fldChar w:fldCharType="begin"/>
            </w:r>
            <w:r>
              <w:rPr>
                <w:noProof/>
                <w:webHidden/>
              </w:rPr>
              <w:instrText xml:space="preserve"> PAGEREF _Toc84760413 \h </w:instrText>
            </w:r>
            <w:r>
              <w:rPr>
                <w:noProof/>
                <w:webHidden/>
              </w:rPr>
            </w:r>
            <w:r>
              <w:rPr>
                <w:noProof/>
                <w:webHidden/>
              </w:rPr>
              <w:fldChar w:fldCharType="separate"/>
            </w:r>
            <w:r>
              <w:rPr>
                <w:noProof/>
                <w:webHidden/>
              </w:rPr>
              <w:t>11</w:t>
            </w:r>
            <w:r>
              <w:rPr>
                <w:noProof/>
                <w:webHidden/>
              </w:rPr>
              <w:fldChar w:fldCharType="end"/>
            </w:r>
          </w:hyperlink>
        </w:p>
        <w:p w14:paraId="3713DC45" w14:textId="5F1588C4" w:rsidR="007A342A" w:rsidRDefault="007A342A">
          <w:pPr>
            <w:pStyle w:val="TOC2"/>
            <w:tabs>
              <w:tab w:val="left" w:pos="960"/>
              <w:tab w:val="right" w:leader="dot" w:pos="9350"/>
            </w:tabs>
            <w:rPr>
              <w:rFonts w:eastAsiaTheme="minorEastAsia" w:cstheme="minorBidi"/>
              <w:smallCaps w:val="0"/>
              <w:noProof/>
              <w:sz w:val="24"/>
              <w:szCs w:val="24"/>
            </w:rPr>
          </w:pPr>
          <w:hyperlink w:anchor="_Toc84760414" w:history="1">
            <w:r w:rsidRPr="00766341">
              <w:rPr>
                <w:rStyle w:val="Hyperlink"/>
                <w:rFonts w:ascii="Times New Roman" w:hAnsi="Times New Roman" w:cs="Times New Roman"/>
                <w:noProof/>
              </w:rPr>
              <w:t>2.3</w:t>
            </w:r>
            <w:r>
              <w:rPr>
                <w:rFonts w:eastAsiaTheme="minorEastAsia" w:cstheme="minorBidi"/>
                <w:smallCaps w:val="0"/>
                <w:noProof/>
                <w:sz w:val="24"/>
                <w:szCs w:val="24"/>
              </w:rPr>
              <w:tab/>
            </w:r>
            <w:r w:rsidRPr="00766341">
              <w:rPr>
                <w:rStyle w:val="Hyperlink"/>
                <w:rFonts w:ascii="Times New Roman" w:hAnsi="Times New Roman" w:cs="Times New Roman"/>
                <w:noProof/>
              </w:rPr>
              <w:t>Context Diagram</w:t>
            </w:r>
            <w:r>
              <w:rPr>
                <w:noProof/>
                <w:webHidden/>
              </w:rPr>
              <w:tab/>
            </w:r>
            <w:r>
              <w:rPr>
                <w:noProof/>
                <w:webHidden/>
              </w:rPr>
              <w:fldChar w:fldCharType="begin"/>
            </w:r>
            <w:r>
              <w:rPr>
                <w:noProof/>
                <w:webHidden/>
              </w:rPr>
              <w:instrText xml:space="preserve"> PAGEREF _Toc84760414 \h </w:instrText>
            </w:r>
            <w:r>
              <w:rPr>
                <w:noProof/>
                <w:webHidden/>
              </w:rPr>
            </w:r>
            <w:r>
              <w:rPr>
                <w:noProof/>
                <w:webHidden/>
              </w:rPr>
              <w:fldChar w:fldCharType="separate"/>
            </w:r>
            <w:r>
              <w:rPr>
                <w:noProof/>
                <w:webHidden/>
              </w:rPr>
              <w:t>12</w:t>
            </w:r>
            <w:r>
              <w:rPr>
                <w:noProof/>
                <w:webHidden/>
              </w:rPr>
              <w:fldChar w:fldCharType="end"/>
            </w:r>
          </w:hyperlink>
        </w:p>
        <w:p w14:paraId="0FF6083A" w14:textId="49B780D6" w:rsidR="007A342A" w:rsidRDefault="007A342A">
          <w:pPr>
            <w:pStyle w:val="TOC2"/>
            <w:tabs>
              <w:tab w:val="left" w:pos="960"/>
              <w:tab w:val="right" w:leader="dot" w:pos="9350"/>
            </w:tabs>
            <w:rPr>
              <w:rFonts w:eastAsiaTheme="minorEastAsia" w:cstheme="minorBidi"/>
              <w:smallCaps w:val="0"/>
              <w:noProof/>
              <w:sz w:val="24"/>
              <w:szCs w:val="24"/>
            </w:rPr>
          </w:pPr>
          <w:hyperlink w:anchor="_Toc84760415" w:history="1">
            <w:r w:rsidRPr="00766341">
              <w:rPr>
                <w:rStyle w:val="Hyperlink"/>
                <w:rFonts w:ascii="Times New Roman" w:hAnsi="Times New Roman" w:cs="Times New Roman"/>
                <w:noProof/>
              </w:rPr>
              <w:t>2.4</w:t>
            </w:r>
            <w:r>
              <w:rPr>
                <w:rFonts w:eastAsiaTheme="minorEastAsia" w:cstheme="minorBidi"/>
                <w:smallCaps w:val="0"/>
                <w:noProof/>
                <w:sz w:val="24"/>
                <w:szCs w:val="24"/>
              </w:rPr>
              <w:tab/>
            </w:r>
            <w:r w:rsidRPr="00766341">
              <w:rPr>
                <w:rStyle w:val="Hyperlink"/>
                <w:rFonts w:ascii="Times New Roman" w:hAnsi="Times New Roman" w:cs="Times New Roman"/>
                <w:noProof/>
              </w:rPr>
              <w:t>State Flow Diagram</w:t>
            </w:r>
            <w:r>
              <w:rPr>
                <w:noProof/>
                <w:webHidden/>
              </w:rPr>
              <w:tab/>
            </w:r>
            <w:r>
              <w:rPr>
                <w:noProof/>
                <w:webHidden/>
              </w:rPr>
              <w:fldChar w:fldCharType="begin"/>
            </w:r>
            <w:r>
              <w:rPr>
                <w:noProof/>
                <w:webHidden/>
              </w:rPr>
              <w:instrText xml:space="preserve"> PAGEREF _Toc84760415 \h </w:instrText>
            </w:r>
            <w:r>
              <w:rPr>
                <w:noProof/>
                <w:webHidden/>
              </w:rPr>
            </w:r>
            <w:r>
              <w:rPr>
                <w:noProof/>
                <w:webHidden/>
              </w:rPr>
              <w:fldChar w:fldCharType="separate"/>
            </w:r>
            <w:r>
              <w:rPr>
                <w:noProof/>
                <w:webHidden/>
              </w:rPr>
              <w:t>12</w:t>
            </w:r>
            <w:r>
              <w:rPr>
                <w:noProof/>
                <w:webHidden/>
              </w:rPr>
              <w:fldChar w:fldCharType="end"/>
            </w:r>
          </w:hyperlink>
        </w:p>
        <w:p w14:paraId="6CA665A5" w14:textId="4B750DED" w:rsidR="007A342A" w:rsidRDefault="007A342A">
          <w:pPr>
            <w:pStyle w:val="TOC2"/>
            <w:tabs>
              <w:tab w:val="left" w:pos="960"/>
              <w:tab w:val="right" w:leader="dot" w:pos="9350"/>
            </w:tabs>
            <w:rPr>
              <w:rFonts w:eastAsiaTheme="minorEastAsia" w:cstheme="minorBidi"/>
              <w:smallCaps w:val="0"/>
              <w:noProof/>
              <w:sz w:val="24"/>
              <w:szCs w:val="24"/>
            </w:rPr>
          </w:pPr>
          <w:hyperlink w:anchor="_Toc84760416" w:history="1">
            <w:r w:rsidRPr="00766341">
              <w:rPr>
                <w:rStyle w:val="Hyperlink"/>
                <w:rFonts w:ascii="Times New Roman" w:hAnsi="Times New Roman" w:cs="Times New Roman"/>
                <w:noProof/>
              </w:rPr>
              <w:t>2.5</w:t>
            </w:r>
            <w:r>
              <w:rPr>
                <w:rFonts w:eastAsiaTheme="minorEastAsia" w:cstheme="minorBidi"/>
                <w:smallCaps w:val="0"/>
                <w:noProof/>
                <w:sz w:val="24"/>
                <w:szCs w:val="24"/>
              </w:rPr>
              <w:tab/>
            </w:r>
            <w:r w:rsidRPr="00766341">
              <w:rPr>
                <w:rStyle w:val="Hyperlink"/>
                <w:rFonts w:ascii="Times New Roman" w:hAnsi="Times New Roman" w:cs="Times New Roman"/>
                <w:noProof/>
              </w:rPr>
              <w:t>User Classes and Characteristics</w:t>
            </w:r>
            <w:r>
              <w:rPr>
                <w:noProof/>
                <w:webHidden/>
              </w:rPr>
              <w:tab/>
            </w:r>
            <w:r>
              <w:rPr>
                <w:noProof/>
                <w:webHidden/>
              </w:rPr>
              <w:fldChar w:fldCharType="begin"/>
            </w:r>
            <w:r>
              <w:rPr>
                <w:noProof/>
                <w:webHidden/>
              </w:rPr>
              <w:instrText xml:space="preserve"> PAGEREF _Toc84760416 \h </w:instrText>
            </w:r>
            <w:r>
              <w:rPr>
                <w:noProof/>
                <w:webHidden/>
              </w:rPr>
            </w:r>
            <w:r>
              <w:rPr>
                <w:noProof/>
                <w:webHidden/>
              </w:rPr>
              <w:fldChar w:fldCharType="separate"/>
            </w:r>
            <w:r>
              <w:rPr>
                <w:noProof/>
                <w:webHidden/>
              </w:rPr>
              <w:t>13</w:t>
            </w:r>
            <w:r>
              <w:rPr>
                <w:noProof/>
                <w:webHidden/>
              </w:rPr>
              <w:fldChar w:fldCharType="end"/>
            </w:r>
          </w:hyperlink>
        </w:p>
        <w:p w14:paraId="46965D35" w14:textId="492A9CDF" w:rsidR="007A342A" w:rsidRDefault="007A342A">
          <w:pPr>
            <w:pStyle w:val="TOC2"/>
            <w:tabs>
              <w:tab w:val="left" w:pos="960"/>
              <w:tab w:val="right" w:leader="dot" w:pos="9350"/>
            </w:tabs>
            <w:rPr>
              <w:rFonts w:eastAsiaTheme="minorEastAsia" w:cstheme="minorBidi"/>
              <w:smallCaps w:val="0"/>
              <w:noProof/>
              <w:sz w:val="24"/>
              <w:szCs w:val="24"/>
            </w:rPr>
          </w:pPr>
          <w:hyperlink w:anchor="_Toc84760417" w:history="1">
            <w:r w:rsidRPr="00766341">
              <w:rPr>
                <w:rStyle w:val="Hyperlink"/>
                <w:rFonts w:ascii="Times New Roman" w:hAnsi="Times New Roman" w:cs="Times New Roman"/>
                <w:noProof/>
              </w:rPr>
              <w:t>2.6</w:t>
            </w:r>
            <w:r>
              <w:rPr>
                <w:rFonts w:eastAsiaTheme="minorEastAsia" w:cstheme="minorBidi"/>
                <w:smallCaps w:val="0"/>
                <w:noProof/>
                <w:sz w:val="24"/>
                <w:szCs w:val="24"/>
              </w:rPr>
              <w:tab/>
            </w:r>
            <w:r w:rsidRPr="00766341">
              <w:rPr>
                <w:rStyle w:val="Hyperlink"/>
                <w:rFonts w:ascii="Times New Roman" w:hAnsi="Times New Roman" w:cs="Times New Roman"/>
                <w:noProof/>
              </w:rPr>
              <w:t>Operating Environment</w:t>
            </w:r>
            <w:r>
              <w:rPr>
                <w:noProof/>
                <w:webHidden/>
              </w:rPr>
              <w:tab/>
            </w:r>
            <w:r>
              <w:rPr>
                <w:noProof/>
                <w:webHidden/>
              </w:rPr>
              <w:fldChar w:fldCharType="begin"/>
            </w:r>
            <w:r>
              <w:rPr>
                <w:noProof/>
                <w:webHidden/>
              </w:rPr>
              <w:instrText xml:space="preserve"> PAGEREF _Toc84760417 \h </w:instrText>
            </w:r>
            <w:r>
              <w:rPr>
                <w:noProof/>
                <w:webHidden/>
              </w:rPr>
            </w:r>
            <w:r>
              <w:rPr>
                <w:noProof/>
                <w:webHidden/>
              </w:rPr>
              <w:fldChar w:fldCharType="separate"/>
            </w:r>
            <w:r>
              <w:rPr>
                <w:noProof/>
                <w:webHidden/>
              </w:rPr>
              <w:t>13</w:t>
            </w:r>
            <w:r>
              <w:rPr>
                <w:noProof/>
                <w:webHidden/>
              </w:rPr>
              <w:fldChar w:fldCharType="end"/>
            </w:r>
          </w:hyperlink>
        </w:p>
        <w:p w14:paraId="1182943F" w14:textId="0D65A515" w:rsidR="007A342A" w:rsidRDefault="007A342A">
          <w:pPr>
            <w:pStyle w:val="TOC2"/>
            <w:tabs>
              <w:tab w:val="left" w:pos="960"/>
              <w:tab w:val="right" w:leader="dot" w:pos="9350"/>
            </w:tabs>
            <w:rPr>
              <w:rFonts w:eastAsiaTheme="minorEastAsia" w:cstheme="minorBidi"/>
              <w:smallCaps w:val="0"/>
              <w:noProof/>
              <w:sz w:val="24"/>
              <w:szCs w:val="24"/>
            </w:rPr>
          </w:pPr>
          <w:hyperlink w:anchor="_Toc84760418" w:history="1">
            <w:r w:rsidRPr="00766341">
              <w:rPr>
                <w:rStyle w:val="Hyperlink"/>
                <w:rFonts w:ascii="Times New Roman" w:hAnsi="Times New Roman" w:cs="Times New Roman"/>
                <w:noProof/>
              </w:rPr>
              <w:t>2.7</w:t>
            </w:r>
            <w:r>
              <w:rPr>
                <w:rFonts w:eastAsiaTheme="minorEastAsia" w:cstheme="minorBidi"/>
                <w:smallCaps w:val="0"/>
                <w:noProof/>
                <w:sz w:val="24"/>
                <w:szCs w:val="24"/>
              </w:rPr>
              <w:tab/>
            </w:r>
            <w:r w:rsidRPr="00766341">
              <w:rPr>
                <w:rStyle w:val="Hyperlink"/>
                <w:rFonts w:ascii="Times New Roman" w:hAnsi="Times New Roman" w:cs="Times New Roman"/>
                <w:noProof/>
              </w:rPr>
              <w:t>Design and Implementation Constraints</w:t>
            </w:r>
            <w:r>
              <w:rPr>
                <w:noProof/>
                <w:webHidden/>
              </w:rPr>
              <w:tab/>
            </w:r>
            <w:r>
              <w:rPr>
                <w:noProof/>
                <w:webHidden/>
              </w:rPr>
              <w:fldChar w:fldCharType="begin"/>
            </w:r>
            <w:r>
              <w:rPr>
                <w:noProof/>
                <w:webHidden/>
              </w:rPr>
              <w:instrText xml:space="preserve"> PAGEREF _Toc84760418 \h </w:instrText>
            </w:r>
            <w:r>
              <w:rPr>
                <w:noProof/>
                <w:webHidden/>
              </w:rPr>
            </w:r>
            <w:r>
              <w:rPr>
                <w:noProof/>
                <w:webHidden/>
              </w:rPr>
              <w:fldChar w:fldCharType="separate"/>
            </w:r>
            <w:r>
              <w:rPr>
                <w:noProof/>
                <w:webHidden/>
              </w:rPr>
              <w:t>13</w:t>
            </w:r>
            <w:r>
              <w:rPr>
                <w:noProof/>
                <w:webHidden/>
              </w:rPr>
              <w:fldChar w:fldCharType="end"/>
            </w:r>
          </w:hyperlink>
        </w:p>
        <w:p w14:paraId="597DEE21" w14:textId="297EF3B5" w:rsidR="007A342A" w:rsidRDefault="007A342A">
          <w:pPr>
            <w:pStyle w:val="TOC2"/>
            <w:tabs>
              <w:tab w:val="left" w:pos="960"/>
              <w:tab w:val="right" w:leader="dot" w:pos="9350"/>
            </w:tabs>
            <w:rPr>
              <w:rFonts w:eastAsiaTheme="minorEastAsia" w:cstheme="minorBidi"/>
              <w:smallCaps w:val="0"/>
              <w:noProof/>
              <w:sz w:val="24"/>
              <w:szCs w:val="24"/>
            </w:rPr>
          </w:pPr>
          <w:hyperlink w:anchor="_Toc84760419" w:history="1">
            <w:r w:rsidRPr="00766341">
              <w:rPr>
                <w:rStyle w:val="Hyperlink"/>
                <w:rFonts w:ascii="Times New Roman" w:hAnsi="Times New Roman" w:cs="Times New Roman"/>
                <w:noProof/>
              </w:rPr>
              <w:t>2.8</w:t>
            </w:r>
            <w:r>
              <w:rPr>
                <w:rFonts w:eastAsiaTheme="minorEastAsia" w:cstheme="minorBidi"/>
                <w:smallCaps w:val="0"/>
                <w:noProof/>
                <w:sz w:val="24"/>
                <w:szCs w:val="24"/>
              </w:rPr>
              <w:tab/>
            </w:r>
            <w:r w:rsidRPr="00766341">
              <w:rPr>
                <w:rStyle w:val="Hyperlink"/>
                <w:rFonts w:ascii="Times New Roman" w:hAnsi="Times New Roman" w:cs="Times New Roman"/>
                <w:noProof/>
              </w:rPr>
              <w:t>User Documentation</w:t>
            </w:r>
            <w:r>
              <w:rPr>
                <w:noProof/>
                <w:webHidden/>
              </w:rPr>
              <w:tab/>
            </w:r>
            <w:r>
              <w:rPr>
                <w:noProof/>
                <w:webHidden/>
              </w:rPr>
              <w:fldChar w:fldCharType="begin"/>
            </w:r>
            <w:r>
              <w:rPr>
                <w:noProof/>
                <w:webHidden/>
              </w:rPr>
              <w:instrText xml:space="preserve"> PAGEREF _Toc84760419 \h </w:instrText>
            </w:r>
            <w:r>
              <w:rPr>
                <w:noProof/>
                <w:webHidden/>
              </w:rPr>
            </w:r>
            <w:r>
              <w:rPr>
                <w:noProof/>
                <w:webHidden/>
              </w:rPr>
              <w:fldChar w:fldCharType="separate"/>
            </w:r>
            <w:r>
              <w:rPr>
                <w:noProof/>
                <w:webHidden/>
              </w:rPr>
              <w:t>14</w:t>
            </w:r>
            <w:r>
              <w:rPr>
                <w:noProof/>
                <w:webHidden/>
              </w:rPr>
              <w:fldChar w:fldCharType="end"/>
            </w:r>
          </w:hyperlink>
        </w:p>
        <w:p w14:paraId="4F255F80" w14:textId="621C9B0E" w:rsidR="007A342A" w:rsidRDefault="007A342A">
          <w:pPr>
            <w:pStyle w:val="TOC2"/>
            <w:tabs>
              <w:tab w:val="left" w:pos="960"/>
              <w:tab w:val="right" w:leader="dot" w:pos="9350"/>
            </w:tabs>
            <w:rPr>
              <w:rFonts w:eastAsiaTheme="minorEastAsia" w:cstheme="minorBidi"/>
              <w:smallCaps w:val="0"/>
              <w:noProof/>
              <w:sz w:val="24"/>
              <w:szCs w:val="24"/>
            </w:rPr>
          </w:pPr>
          <w:hyperlink w:anchor="_Toc84760420" w:history="1">
            <w:r w:rsidRPr="00766341">
              <w:rPr>
                <w:rStyle w:val="Hyperlink"/>
                <w:rFonts w:ascii="Times New Roman" w:hAnsi="Times New Roman" w:cs="Times New Roman"/>
                <w:noProof/>
              </w:rPr>
              <w:t>2.9</w:t>
            </w:r>
            <w:r>
              <w:rPr>
                <w:rFonts w:eastAsiaTheme="minorEastAsia" w:cstheme="minorBidi"/>
                <w:smallCaps w:val="0"/>
                <w:noProof/>
                <w:sz w:val="24"/>
                <w:szCs w:val="24"/>
              </w:rPr>
              <w:tab/>
            </w:r>
            <w:r w:rsidRPr="00766341">
              <w:rPr>
                <w:rStyle w:val="Hyperlink"/>
                <w:rFonts w:ascii="Times New Roman" w:hAnsi="Times New Roman" w:cs="Times New Roman"/>
                <w:noProof/>
              </w:rPr>
              <w:t>Assumption and Dependencies</w:t>
            </w:r>
            <w:r>
              <w:rPr>
                <w:noProof/>
                <w:webHidden/>
              </w:rPr>
              <w:tab/>
            </w:r>
            <w:r>
              <w:rPr>
                <w:noProof/>
                <w:webHidden/>
              </w:rPr>
              <w:fldChar w:fldCharType="begin"/>
            </w:r>
            <w:r>
              <w:rPr>
                <w:noProof/>
                <w:webHidden/>
              </w:rPr>
              <w:instrText xml:space="preserve"> PAGEREF _Toc84760420 \h </w:instrText>
            </w:r>
            <w:r>
              <w:rPr>
                <w:noProof/>
                <w:webHidden/>
              </w:rPr>
            </w:r>
            <w:r>
              <w:rPr>
                <w:noProof/>
                <w:webHidden/>
              </w:rPr>
              <w:fldChar w:fldCharType="separate"/>
            </w:r>
            <w:r>
              <w:rPr>
                <w:noProof/>
                <w:webHidden/>
              </w:rPr>
              <w:t>14</w:t>
            </w:r>
            <w:r>
              <w:rPr>
                <w:noProof/>
                <w:webHidden/>
              </w:rPr>
              <w:fldChar w:fldCharType="end"/>
            </w:r>
          </w:hyperlink>
        </w:p>
        <w:p w14:paraId="67CD8079" w14:textId="259275E0"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421" w:history="1">
            <w:r w:rsidRPr="00766341">
              <w:rPr>
                <w:rStyle w:val="Hyperlink"/>
                <w:rFonts w:ascii="Times New Roman" w:hAnsi="Times New Roman" w:cs="Times New Roman"/>
                <w:noProof/>
              </w:rPr>
              <w:t>3</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SYSTEM FEATURES</w:t>
            </w:r>
            <w:r>
              <w:rPr>
                <w:noProof/>
                <w:webHidden/>
              </w:rPr>
              <w:tab/>
            </w:r>
            <w:r>
              <w:rPr>
                <w:noProof/>
                <w:webHidden/>
              </w:rPr>
              <w:fldChar w:fldCharType="begin"/>
            </w:r>
            <w:r>
              <w:rPr>
                <w:noProof/>
                <w:webHidden/>
              </w:rPr>
              <w:instrText xml:space="preserve"> PAGEREF _Toc84760421 \h </w:instrText>
            </w:r>
            <w:r>
              <w:rPr>
                <w:noProof/>
                <w:webHidden/>
              </w:rPr>
            </w:r>
            <w:r>
              <w:rPr>
                <w:noProof/>
                <w:webHidden/>
              </w:rPr>
              <w:fldChar w:fldCharType="separate"/>
            </w:r>
            <w:r>
              <w:rPr>
                <w:noProof/>
                <w:webHidden/>
              </w:rPr>
              <w:t>14</w:t>
            </w:r>
            <w:r>
              <w:rPr>
                <w:noProof/>
                <w:webHidden/>
              </w:rPr>
              <w:fldChar w:fldCharType="end"/>
            </w:r>
          </w:hyperlink>
        </w:p>
        <w:p w14:paraId="51C68D07" w14:textId="488B879E" w:rsidR="007A342A" w:rsidRDefault="007A342A">
          <w:pPr>
            <w:pStyle w:val="TOC2"/>
            <w:tabs>
              <w:tab w:val="left" w:pos="960"/>
              <w:tab w:val="right" w:leader="dot" w:pos="9350"/>
            </w:tabs>
            <w:rPr>
              <w:rFonts w:eastAsiaTheme="minorEastAsia" w:cstheme="minorBidi"/>
              <w:smallCaps w:val="0"/>
              <w:noProof/>
              <w:sz w:val="24"/>
              <w:szCs w:val="24"/>
            </w:rPr>
          </w:pPr>
          <w:hyperlink w:anchor="_Toc84760422" w:history="1">
            <w:r w:rsidRPr="00766341">
              <w:rPr>
                <w:rStyle w:val="Hyperlink"/>
                <w:rFonts w:ascii="Times New Roman" w:hAnsi="Times New Roman" w:cs="Times New Roman"/>
                <w:noProof/>
              </w:rPr>
              <w:t>3.1</w:t>
            </w:r>
            <w:r>
              <w:rPr>
                <w:rFonts w:eastAsiaTheme="minorEastAsia" w:cstheme="minorBidi"/>
                <w:smallCaps w:val="0"/>
                <w:noProof/>
                <w:sz w:val="24"/>
                <w:szCs w:val="24"/>
              </w:rPr>
              <w:tab/>
            </w:r>
            <w:r w:rsidRPr="00766341">
              <w:rPr>
                <w:rStyle w:val="Hyperlink"/>
                <w:rFonts w:ascii="Times New Roman" w:hAnsi="Times New Roman" w:cs="Times New Roman"/>
                <w:noProof/>
              </w:rPr>
              <w:t>Access Permission to device resources</w:t>
            </w:r>
            <w:r>
              <w:rPr>
                <w:noProof/>
                <w:webHidden/>
              </w:rPr>
              <w:tab/>
            </w:r>
            <w:r>
              <w:rPr>
                <w:noProof/>
                <w:webHidden/>
              </w:rPr>
              <w:fldChar w:fldCharType="begin"/>
            </w:r>
            <w:r>
              <w:rPr>
                <w:noProof/>
                <w:webHidden/>
              </w:rPr>
              <w:instrText xml:space="preserve"> PAGEREF _Toc84760422 \h </w:instrText>
            </w:r>
            <w:r>
              <w:rPr>
                <w:noProof/>
                <w:webHidden/>
              </w:rPr>
            </w:r>
            <w:r>
              <w:rPr>
                <w:noProof/>
                <w:webHidden/>
              </w:rPr>
              <w:fldChar w:fldCharType="separate"/>
            </w:r>
            <w:r>
              <w:rPr>
                <w:noProof/>
                <w:webHidden/>
              </w:rPr>
              <w:t>14</w:t>
            </w:r>
            <w:r>
              <w:rPr>
                <w:noProof/>
                <w:webHidden/>
              </w:rPr>
              <w:fldChar w:fldCharType="end"/>
            </w:r>
          </w:hyperlink>
        </w:p>
        <w:p w14:paraId="491D3509" w14:textId="1BB3671E" w:rsidR="007A342A" w:rsidRDefault="007A342A">
          <w:pPr>
            <w:pStyle w:val="TOC2"/>
            <w:tabs>
              <w:tab w:val="left" w:pos="960"/>
              <w:tab w:val="right" w:leader="dot" w:pos="9350"/>
            </w:tabs>
            <w:rPr>
              <w:rFonts w:eastAsiaTheme="minorEastAsia" w:cstheme="minorBidi"/>
              <w:smallCaps w:val="0"/>
              <w:noProof/>
              <w:sz w:val="24"/>
              <w:szCs w:val="24"/>
            </w:rPr>
          </w:pPr>
          <w:hyperlink w:anchor="_Toc84760423" w:history="1">
            <w:r w:rsidRPr="00766341">
              <w:rPr>
                <w:rStyle w:val="Hyperlink"/>
                <w:rFonts w:ascii="Times New Roman" w:hAnsi="Times New Roman" w:cs="Times New Roman"/>
                <w:noProof/>
              </w:rPr>
              <w:t>3.2</w:t>
            </w:r>
            <w:r>
              <w:rPr>
                <w:rFonts w:eastAsiaTheme="minorEastAsia" w:cstheme="minorBidi"/>
                <w:smallCaps w:val="0"/>
                <w:noProof/>
                <w:sz w:val="24"/>
                <w:szCs w:val="24"/>
              </w:rPr>
              <w:tab/>
            </w:r>
            <w:r w:rsidRPr="00766341">
              <w:rPr>
                <w:rStyle w:val="Hyperlink"/>
                <w:rFonts w:ascii="Times New Roman" w:hAnsi="Times New Roman" w:cs="Times New Roman"/>
                <w:noProof/>
              </w:rPr>
              <w:t>Activate and deactivate listening mode on button click.</w:t>
            </w:r>
            <w:r>
              <w:rPr>
                <w:noProof/>
                <w:webHidden/>
              </w:rPr>
              <w:tab/>
            </w:r>
            <w:r>
              <w:rPr>
                <w:noProof/>
                <w:webHidden/>
              </w:rPr>
              <w:fldChar w:fldCharType="begin"/>
            </w:r>
            <w:r>
              <w:rPr>
                <w:noProof/>
                <w:webHidden/>
              </w:rPr>
              <w:instrText xml:space="preserve"> PAGEREF _Toc84760423 \h </w:instrText>
            </w:r>
            <w:r>
              <w:rPr>
                <w:noProof/>
                <w:webHidden/>
              </w:rPr>
            </w:r>
            <w:r>
              <w:rPr>
                <w:noProof/>
                <w:webHidden/>
              </w:rPr>
              <w:fldChar w:fldCharType="separate"/>
            </w:r>
            <w:r>
              <w:rPr>
                <w:noProof/>
                <w:webHidden/>
              </w:rPr>
              <w:t>15</w:t>
            </w:r>
            <w:r>
              <w:rPr>
                <w:noProof/>
                <w:webHidden/>
              </w:rPr>
              <w:fldChar w:fldCharType="end"/>
            </w:r>
          </w:hyperlink>
        </w:p>
        <w:p w14:paraId="00887EE7" w14:textId="74806FC9" w:rsidR="007A342A" w:rsidRDefault="007A342A">
          <w:pPr>
            <w:pStyle w:val="TOC2"/>
            <w:tabs>
              <w:tab w:val="left" w:pos="960"/>
              <w:tab w:val="right" w:leader="dot" w:pos="9350"/>
            </w:tabs>
            <w:rPr>
              <w:rFonts w:eastAsiaTheme="minorEastAsia" w:cstheme="minorBidi"/>
              <w:smallCaps w:val="0"/>
              <w:noProof/>
              <w:sz w:val="24"/>
              <w:szCs w:val="24"/>
            </w:rPr>
          </w:pPr>
          <w:hyperlink w:anchor="_Toc84760424" w:history="1">
            <w:r w:rsidRPr="00766341">
              <w:rPr>
                <w:rStyle w:val="Hyperlink"/>
                <w:rFonts w:ascii="Times New Roman" w:hAnsi="Times New Roman" w:cs="Times New Roman"/>
                <w:noProof/>
              </w:rPr>
              <w:t>3.3</w:t>
            </w:r>
            <w:r>
              <w:rPr>
                <w:rFonts w:eastAsiaTheme="minorEastAsia" w:cstheme="minorBidi"/>
                <w:smallCaps w:val="0"/>
                <w:noProof/>
                <w:sz w:val="24"/>
                <w:szCs w:val="24"/>
              </w:rPr>
              <w:tab/>
            </w:r>
            <w:r w:rsidRPr="00766341">
              <w:rPr>
                <w:rStyle w:val="Hyperlink"/>
                <w:rFonts w:ascii="Times New Roman" w:hAnsi="Times New Roman" w:cs="Times New Roman"/>
                <w:noProof/>
              </w:rPr>
              <w:t>Support for wake/sleep phrases</w:t>
            </w:r>
            <w:r>
              <w:rPr>
                <w:noProof/>
                <w:webHidden/>
              </w:rPr>
              <w:tab/>
            </w:r>
            <w:r>
              <w:rPr>
                <w:noProof/>
                <w:webHidden/>
              </w:rPr>
              <w:fldChar w:fldCharType="begin"/>
            </w:r>
            <w:r>
              <w:rPr>
                <w:noProof/>
                <w:webHidden/>
              </w:rPr>
              <w:instrText xml:space="preserve"> PAGEREF _Toc84760424 \h </w:instrText>
            </w:r>
            <w:r>
              <w:rPr>
                <w:noProof/>
                <w:webHidden/>
              </w:rPr>
            </w:r>
            <w:r>
              <w:rPr>
                <w:noProof/>
                <w:webHidden/>
              </w:rPr>
              <w:fldChar w:fldCharType="separate"/>
            </w:r>
            <w:r>
              <w:rPr>
                <w:noProof/>
                <w:webHidden/>
              </w:rPr>
              <w:t>15</w:t>
            </w:r>
            <w:r>
              <w:rPr>
                <w:noProof/>
                <w:webHidden/>
              </w:rPr>
              <w:fldChar w:fldCharType="end"/>
            </w:r>
          </w:hyperlink>
        </w:p>
        <w:p w14:paraId="0F791539" w14:textId="5170AE82" w:rsidR="007A342A" w:rsidRDefault="007A342A">
          <w:pPr>
            <w:pStyle w:val="TOC2"/>
            <w:tabs>
              <w:tab w:val="left" w:pos="960"/>
              <w:tab w:val="right" w:leader="dot" w:pos="9350"/>
            </w:tabs>
            <w:rPr>
              <w:rFonts w:eastAsiaTheme="minorEastAsia" w:cstheme="minorBidi"/>
              <w:smallCaps w:val="0"/>
              <w:noProof/>
              <w:sz w:val="24"/>
              <w:szCs w:val="24"/>
            </w:rPr>
          </w:pPr>
          <w:hyperlink w:anchor="_Toc84760425" w:history="1">
            <w:r w:rsidRPr="00766341">
              <w:rPr>
                <w:rStyle w:val="Hyperlink"/>
                <w:rFonts w:ascii="Times New Roman" w:hAnsi="Times New Roman" w:cs="Times New Roman"/>
                <w:noProof/>
              </w:rPr>
              <w:t>3.4</w:t>
            </w:r>
            <w:r>
              <w:rPr>
                <w:rFonts w:eastAsiaTheme="minorEastAsia" w:cstheme="minorBidi"/>
                <w:smallCaps w:val="0"/>
                <w:noProof/>
                <w:sz w:val="24"/>
                <w:szCs w:val="24"/>
              </w:rPr>
              <w:tab/>
            </w:r>
            <w:r w:rsidRPr="00766341">
              <w:rPr>
                <w:rStyle w:val="Hyperlink"/>
                <w:rFonts w:ascii="Times New Roman" w:hAnsi="Times New Roman" w:cs="Times New Roman"/>
                <w:noProof/>
              </w:rPr>
              <w:t>Add, modify, and delete Trigger words.</w:t>
            </w:r>
            <w:r>
              <w:rPr>
                <w:noProof/>
                <w:webHidden/>
              </w:rPr>
              <w:tab/>
            </w:r>
            <w:r>
              <w:rPr>
                <w:noProof/>
                <w:webHidden/>
              </w:rPr>
              <w:fldChar w:fldCharType="begin"/>
            </w:r>
            <w:r>
              <w:rPr>
                <w:noProof/>
                <w:webHidden/>
              </w:rPr>
              <w:instrText xml:space="preserve"> PAGEREF _Toc84760425 \h </w:instrText>
            </w:r>
            <w:r>
              <w:rPr>
                <w:noProof/>
                <w:webHidden/>
              </w:rPr>
            </w:r>
            <w:r>
              <w:rPr>
                <w:noProof/>
                <w:webHidden/>
              </w:rPr>
              <w:fldChar w:fldCharType="separate"/>
            </w:r>
            <w:r>
              <w:rPr>
                <w:noProof/>
                <w:webHidden/>
              </w:rPr>
              <w:t>15</w:t>
            </w:r>
            <w:r>
              <w:rPr>
                <w:noProof/>
                <w:webHidden/>
              </w:rPr>
              <w:fldChar w:fldCharType="end"/>
            </w:r>
          </w:hyperlink>
        </w:p>
        <w:p w14:paraId="332FF31E" w14:textId="6E6C1C68" w:rsidR="007A342A" w:rsidRDefault="007A342A">
          <w:pPr>
            <w:pStyle w:val="TOC2"/>
            <w:tabs>
              <w:tab w:val="left" w:pos="960"/>
              <w:tab w:val="right" w:leader="dot" w:pos="9350"/>
            </w:tabs>
            <w:rPr>
              <w:rFonts w:eastAsiaTheme="minorEastAsia" w:cstheme="minorBidi"/>
              <w:smallCaps w:val="0"/>
              <w:noProof/>
              <w:sz w:val="24"/>
              <w:szCs w:val="24"/>
            </w:rPr>
          </w:pPr>
          <w:hyperlink w:anchor="_Toc84760426" w:history="1">
            <w:r w:rsidRPr="00766341">
              <w:rPr>
                <w:rStyle w:val="Hyperlink"/>
                <w:rFonts w:ascii="Times New Roman" w:hAnsi="Times New Roman" w:cs="Times New Roman"/>
                <w:noProof/>
              </w:rPr>
              <w:t>3.5</w:t>
            </w:r>
            <w:r>
              <w:rPr>
                <w:rFonts w:eastAsiaTheme="minorEastAsia" w:cstheme="minorBidi"/>
                <w:smallCaps w:val="0"/>
                <w:noProof/>
                <w:sz w:val="24"/>
                <w:szCs w:val="24"/>
              </w:rPr>
              <w:tab/>
            </w:r>
            <w:r w:rsidRPr="00766341">
              <w:rPr>
                <w:rStyle w:val="Hyperlink"/>
                <w:rFonts w:ascii="Times New Roman" w:hAnsi="Times New Roman" w:cs="Times New Roman"/>
                <w:noProof/>
              </w:rPr>
              <w:t>Listen and act on trigger words.</w:t>
            </w:r>
            <w:r>
              <w:rPr>
                <w:noProof/>
                <w:webHidden/>
              </w:rPr>
              <w:tab/>
            </w:r>
            <w:r>
              <w:rPr>
                <w:noProof/>
                <w:webHidden/>
              </w:rPr>
              <w:fldChar w:fldCharType="begin"/>
            </w:r>
            <w:r>
              <w:rPr>
                <w:noProof/>
                <w:webHidden/>
              </w:rPr>
              <w:instrText xml:space="preserve"> PAGEREF _Toc84760426 \h </w:instrText>
            </w:r>
            <w:r>
              <w:rPr>
                <w:noProof/>
                <w:webHidden/>
              </w:rPr>
            </w:r>
            <w:r>
              <w:rPr>
                <w:noProof/>
                <w:webHidden/>
              </w:rPr>
              <w:fldChar w:fldCharType="separate"/>
            </w:r>
            <w:r>
              <w:rPr>
                <w:noProof/>
                <w:webHidden/>
              </w:rPr>
              <w:t>15</w:t>
            </w:r>
            <w:r>
              <w:rPr>
                <w:noProof/>
                <w:webHidden/>
              </w:rPr>
              <w:fldChar w:fldCharType="end"/>
            </w:r>
          </w:hyperlink>
        </w:p>
        <w:p w14:paraId="518E88D9" w14:textId="465559A8" w:rsidR="007A342A" w:rsidRDefault="007A342A">
          <w:pPr>
            <w:pStyle w:val="TOC2"/>
            <w:tabs>
              <w:tab w:val="left" w:pos="960"/>
              <w:tab w:val="right" w:leader="dot" w:pos="9350"/>
            </w:tabs>
            <w:rPr>
              <w:rFonts w:eastAsiaTheme="minorEastAsia" w:cstheme="minorBidi"/>
              <w:smallCaps w:val="0"/>
              <w:noProof/>
              <w:sz w:val="24"/>
              <w:szCs w:val="24"/>
            </w:rPr>
          </w:pPr>
          <w:hyperlink w:anchor="_Toc84760427" w:history="1">
            <w:r w:rsidRPr="00766341">
              <w:rPr>
                <w:rStyle w:val="Hyperlink"/>
                <w:rFonts w:ascii="Times New Roman" w:hAnsi="Times New Roman" w:cs="Times New Roman"/>
                <w:noProof/>
              </w:rPr>
              <w:t>3.6</w:t>
            </w:r>
            <w:r>
              <w:rPr>
                <w:rFonts w:eastAsiaTheme="minorEastAsia" w:cstheme="minorBidi"/>
                <w:smallCaps w:val="0"/>
                <w:noProof/>
                <w:sz w:val="24"/>
                <w:szCs w:val="24"/>
              </w:rPr>
              <w:tab/>
            </w:r>
            <w:r w:rsidRPr="00766341">
              <w:rPr>
                <w:rStyle w:val="Hyperlink"/>
                <w:rFonts w:ascii="Times New Roman" w:hAnsi="Times New Roman" w:cs="Times New Roman"/>
                <w:noProof/>
              </w:rPr>
              <w:t>Transcribe and save notes</w:t>
            </w:r>
            <w:r>
              <w:rPr>
                <w:noProof/>
                <w:webHidden/>
              </w:rPr>
              <w:tab/>
            </w:r>
            <w:r>
              <w:rPr>
                <w:noProof/>
                <w:webHidden/>
              </w:rPr>
              <w:fldChar w:fldCharType="begin"/>
            </w:r>
            <w:r>
              <w:rPr>
                <w:noProof/>
                <w:webHidden/>
              </w:rPr>
              <w:instrText xml:space="preserve"> PAGEREF _Toc84760427 \h </w:instrText>
            </w:r>
            <w:r>
              <w:rPr>
                <w:noProof/>
                <w:webHidden/>
              </w:rPr>
            </w:r>
            <w:r>
              <w:rPr>
                <w:noProof/>
                <w:webHidden/>
              </w:rPr>
              <w:fldChar w:fldCharType="separate"/>
            </w:r>
            <w:r>
              <w:rPr>
                <w:noProof/>
                <w:webHidden/>
              </w:rPr>
              <w:t>16</w:t>
            </w:r>
            <w:r>
              <w:rPr>
                <w:noProof/>
                <w:webHidden/>
              </w:rPr>
              <w:fldChar w:fldCharType="end"/>
            </w:r>
          </w:hyperlink>
        </w:p>
        <w:p w14:paraId="6424BED7" w14:textId="62DDEC96" w:rsidR="007A342A" w:rsidRDefault="007A342A">
          <w:pPr>
            <w:pStyle w:val="TOC2"/>
            <w:tabs>
              <w:tab w:val="left" w:pos="960"/>
              <w:tab w:val="right" w:leader="dot" w:pos="9350"/>
            </w:tabs>
            <w:rPr>
              <w:rFonts w:eastAsiaTheme="minorEastAsia" w:cstheme="minorBidi"/>
              <w:smallCaps w:val="0"/>
              <w:noProof/>
              <w:sz w:val="24"/>
              <w:szCs w:val="24"/>
            </w:rPr>
          </w:pPr>
          <w:hyperlink w:anchor="_Toc84760428" w:history="1">
            <w:r w:rsidRPr="00766341">
              <w:rPr>
                <w:rStyle w:val="Hyperlink"/>
                <w:rFonts w:ascii="Times New Roman" w:hAnsi="Times New Roman" w:cs="Times New Roman"/>
                <w:noProof/>
              </w:rPr>
              <w:t>3.7</w:t>
            </w:r>
            <w:r>
              <w:rPr>
                <w:rFonts w:eastAsiaTheme="minorEastAsia" w:cstheme="minorBidi"/>
                <w:smallCaps w:val="0"/>
                <w:noProof/>
                <w:sz w:val="24"/>
                <w:szCs w:val="24"/>
              </w:rPr>
              <w:tab/>
            </w:r>
            <w:r w:rsidRPr="00766341">
              <w:rPr>
                <w:rStyle w:val="Hyperlink"/>
                <w:rFonts w:ascii="Times New Roman" w:hAnsi="Times New Roman" w:cs="Times New Roman"/>
                <w:noProof/>
              </w:rPr>
              <w:t>Notes can be sorted by date and grouped subject category</w:t>
            </w:r>
            <w:r>
              <w:rPr>
                <w:noProof/>
                <w:webHidden/>
              </w:rPr>
              <w:tab/>
            </w:r>
            <w:r>
              <w:rPr>
                <w:noProof/>
                <w:webHidden/>
              </w:rPr>
              <w:fldChar w:fldCharType="begin"/>
            </w:r>
            <w:r>
              <w:rPr>
                <w:noProof/>
                <w:webHidden/>
              </w:rPr>
              <w:instrText xml:space="preserve"> PAGEREF _Toc84760428 \h </w:instrText>
            </w:r>
            <w:r>
              <w:rPr>
                <w:noProof/>
                <w:webHidden/>
              </w:rPr>
            </w:r>
            <w:r>
              <w:rPr>
                <w:noProof/>
                <w:webHidden/>
              </w:rPr>
              <w:fldChar w:fldCharType="separate"/>
            </w:r>
            <w:r>
              <w:rPr>
                <w:noProof/>
                <w:webHidden/>
              </w:rPr>
              <w:t>16</w:t>
            </w:r>
            <w:r>
              <w:rPr>
                <w:noProof/>
                <w:webHidden/>
              </w:rPr>
              <w:fldChar w:fldCharType="end"/>
            </w:r>
          </w:hyperlink>
        </w:p>
        <w:p w14:paraId="70BA23B5" w14:textId="26D05936" w:rsidR="007A342A" w:rsidRDefault="007A342A">
          <w:pPr>
            <w:pStyle w:val="TOC2"/>
            <w:tabs>
              <w:tab w:val="left" w:pos="960"/>
              <w:tab w:val="right" w:leader="dot" w:pos="9350"/>
            </w:tabs>
            <w:rPr>
              <w:rFonts w:eastAsiaTheme="minorEastAsia" w:cstheme="minorBidi"/>
              <w:smallCaps w:val="0"/>
              <w:noProof/>
              <w:sz w:val="24"/>
              <w:szCs w:val="24"/>
            </w:rPr>
          </w:pPr>
          <w:hyperlink w:anchor="_Toc84760429" w:history="1">
            <w:r w:rsidRPr="00766341">
              <w:rPr>
                <w:rStyle w:val="Hyperlink"/>
                <w:rFonts w:ascii="Times New Roman" w:hAnsi="Times New Roman" w:cs="Times New Roman"/>
                <w:noProof/>
              </w:rPr>
              <w:t>3.8</w:t>
            </w:r>
            <w:r>
              <w:rPr>
                <w:rFonts w:eastAsiaTheme="minorEastAsia" w:cstheme="minorBidi"/>
                <w:smallCaps w:val="0"/>
                <w:noProof/>
                <w:sz w:val="24"/>
                <w:szCs w:val="24"/>
              </w:rPr>
              <w:tab/>
            </w:r>
            <w:r w:rsidRPr="00766341">
              <w:rPr>
                <w:rStyle w:val="Hyperlink"/>
                <w:rFonts w:ascii="Times New Roman" w:hAnsi="Times New Roman" w:cs="Times New Roman"/>
                <w:noProof/>
              </w:rPr>
              <w:t>Add, Modify, and Delete Notes.</w:t>
            </w:r>
            <w:r>
              <w:rPr>
                <w:noProof/>
                <w:webHidden/>
              </w:rPr>
              <w:tab/>
            </w:r>
            <w:r>
              <w:rPr>
                <w:noProof/>
                <w:webHidden/>
              </w:rPr>
              <w:fldChar w:fldCharType="begin"/>
            </w:r>
            <w:r>
              <w:rPr>
                <w:noProof/>
                <w:webHidden/>
              </w:rPr>
              <w:instrText xml:space="preserve"> PAGEREF _Toc84760429 \h </w:instrText>
            </w:r>
            <w:r>
              <w:rPr>
                <w:noProof/>
                <w:webHidden/>
              </w:rPr>
            </w:r>
            <w:r>
              <w:rPr>
                <w:noProof/>
                <w:webHidden/>
              </w:rPr>
              <w:fldChar w:fldCharType="separate"/>
            </w:r>
            <w:r>
              <w:rPr>
                <w:noProof/>
                <w:webHidden/>
              </w:rPr>
              <w:t>16</w:t>
            </w:r>
            <w:r>
              <w:rPr>
                <w:noProof/>
                <w:webHidden/>
              </w:rPr>
              <w:fldChar w:fldCharType="end"/>
            </w:r>
          </w:hyperlink>
        </w:p>
        <w:p w14:paraId="2FF8BC48" w14:textId="1DC558A4" w:rsidR="007A342A" w:rsidRDefault="007A342A">
          <w:pPr>
            <w:pStyle w:val="TOC2"/>
            <w:tabs>
              <w:tab w:val="left" w:pos="960"/>
              <w:tab w:val="right" w:leader="dot" w:pos="9350"/>
            </w:tabs>
            <w:rPr>
              <w:rFonts w:eastAsiaTheme="minorEastAsia" w:cstheme="minorBidi"/>
              <w:smallCaps w:val="0"/>
              <w:noProof/>
              <w:sz w:val="24"/>
              <w:szCs w:val="24"/>
            </w:rPr>
          </w:pPr>
          <w:hyperlink w:anchor="_Toc84760430" w:history="1">
            <w:r w:rsidRPr="00766341">
              <w:rPr>
                <w:rStyle w:val="Hyperlink"/>
                <w:rFonts w:ascii="Times New Roman" w:hAnsi="Times New Roman" w:cs="Times New Roman"/>
                <w:noProof/>
              </w:rPr>
              <w:t>3.9</w:t>
            </w:r>
            <w:r>
              <w:rPr>
                <w:rFonts w:eastAsiaTheme="minorEastAsia" w:cstheme="minorBidi"/>
                <w:smallCaps w:val="0"/>
                <w:noProof/>
                <w:sz w:val="24"/>
                <w:szCs w:val="24"/>
              </w:rPr>
              <w:tab/>
            </w:r>
            <w:r w:rsidRPr="00766341">
              <w:rPr>
                <w:rStyle w:val="Hyperlink"/>
                <w:rFonts w:ascii="Times New Roman" w:hAnsi="Times New Roman" w:cs="Times New Roman"/>
                <w:noProof/>
              </w:rPr>
              <w:t>Large icons display for easy use</w:t>
            </w:r>
            <w:r>
              <w:rPr>
                <w:noProof/>
                <w:webHidden/>
              </w:rPr>
              <w:tab/>
            </w:r>
            <w:r>
              <w:rPr>
                <w:noProof/>
                <w:webHidden/>
              </w:rPr>
              <w:fldChar w:fldCharType="begin"/>
            </w:r>
            <w:r>
              <w:rPr>
                <w:noProof/>
                <w:webHidden/>
              </w:rPr>
              <w:instrText xml:space="preserve"> PAGEREF _Toc84760430 \h </w:instrText>
            </w:r>
            <w:r>
              <w:rPr>
                <w:noProof/>
                <w:webHidden/>
              </w:rPr>
            </w:r>
            <w:r>
              <w:rPr>
                <w:noProof/>
                <w:webHidden/>
              </w:rPr>
              <w:fldChar w:fldCharType="separate"/>
            </w:r>
            <w:r>
              <w:rPr>
                <w:noProof/>
                <w:webHidden/>
              </w:rPr>
              <w:t>16</w:t>
            </w:r>
            <w:r>
              <w:rPr>
                <w:noProof/>
                <w:webHidden/>
              </w:rPr>
              <w:fldChar w:fldCharType="end"/>
            </w:r>
          </w:hyperlink>
        </w:p>
        <w:p w14:paraId="745BF4CA" w14:textId="244A848B" w:rsidR="007A342A" w:rsidRDefault="007A342A">
          <w:pPr>
            <w:pStyle w:val="TOC2"/>
            <w:tabs>
              <w:tab w:val="left" w:pos="960"/>
              <w:tab w:val="right" w:leader="dot" w:pos="9350"/>
            </w:tabs>
            <w:rPr>
              <w:rFonts w:eastAsiaTheme="minorEastAsia" w:cstheme="minorBidi"/>
              <w:smallCaps w:val="0"/>
              <w:noProof/>
              <w:sz w:val="24"/>
              <w:szCs w:val="24"/>
            </w:rPr>
          </w:pPr>
          <w:hyperlink w:anchor="_Toc84760431" w:history="1">
            <w:r w:rsidRPr="00766341">
              <w:rPr>
                <w:rStyle w:val="Hyperlink"/>
                <w:rFonts w:ascii="Times New Roman" w:hAnsi="Times New Roman" w:cs="Times New Roman"/>
                <w:noProof/>
              </w:rPr>
              <w:t>3.10</w:t>
            </w:r>
            <w:r>
              <w:rPr>
                <w:rFonts w:eastAsiaTheme="minorEastAsia" w:cstheme="minorBidi"/>
                <w:smallCaps w:val="0"/>
                <w:noProof/>
                <w:sz w:val="24"/>
                <w:szCs w:val="24"/>
              </w:rPr>
              <w:tab/>
            </w:r>
            <w:r w:rsidRPr="00766341">
              <w:rPr>
                <w:rStyle w:val="Hyperlink"/>
                <w:rFonts w:ascii="Times New Roman" w:hAnsi="Times New Roman" w:cs="Times New Roman"/>
                <w:noProof/>
              </w:rPr>
              <w:t>Notes are searchable by keyword or event date</w:t>
            </w:r>
            <w:r>
              <w:rPr>
                <w:noProof/>
                <w:webHidden/>
              </w:rPr>
              <w:tab/>
            </w:r>
            <w:r>
              <w:rPr>
                <w:noProof/>
                <w:webHidden/>
              </w:rPr>
              <w:fldChar w:fldCharType="begin"/>
            </w:r>
            <w:r>
              <w:rPr>
                <w:noProof/>
                <w:webHidden/>
              </w:rPr>
              <w:instrText xml:space="preserve"> PAGEREF _Toc84760431 \h </w:instrText>
            </w:r>
            <w:r>
              <w:rPr>
                <w:noProof/>
                <w:webHidden/>
              </w:rPr>
            </w:r>
            <w:r>
              <w:rPr>
                <w:noProof/>
                <w:webHidden/>
              </w:rPr>
              <w:fldChar w:fldCharType="separate"/>
            </w:r>
            <w:r>
              <w:rPr>
                <w:noProof/>
                <w:webHidden/>
              </w:rPr>
              <w:t>16</w:t>
            </w:r>
            <w:r>
              <w:rPr>
                <w:noProof/>
                <w:webHidden/>
              </w:rPr>
              <w:fldChar w:fldCharType="end"/>
            </w:r>
          </w:hyperlink>
        </w:p>
        <w:p w14:paraId="06CAD309" w14:textId="4AC04C05" w:rsidR="007A342A" w:rsidRDefault="007A342A">
          <w:pPr>
            <w:pStyle w:val="TOC2"/>
            <w:tabs>
              <w:tab w:val="left" w:pos="960"/>
              <w:tab w:val="right" w:leader="dot" w:pos="9350"/>
            </w:tabs>
            <w:rPr>
              <w:rFonts w:eastAsiaTheme="minorEastAsia" w:cstheme="minorBidi"/>
              <w:smallCaps w:val="0"/>
              <w:noProof/>
              <w:sz w:val="24"/>
              <w:szCs w:val="24"/>
            </w:rPr>
          </w:pPr>
          <w:hyperlink w:anchor="_Toc84760432" w:history="1">
            <w:r w:rsidRPr="00766341">
              <w:rPr>
                <w:rStyle w:val="Hyperlink"/>
                <w:rFonts w:ascii="Times New Roman" w:hAnsi="Times New Roman" w:cs="Times New Roman"/>
                <w:noProof/>
              </w:rPr>
              <w:t>3.11</w:t>
            </w:r>
            <w:r>
              <w:rPr>
                <w:rFonts w:eastAsiaTheme="minorEastAsia" w:cstheme="minorBidi"/>
                <w:smallCaps w:val="0"/>
                <w:noProof/>
                <w:sz w:val="24"/>
                <w:szCs w:val="24"/>
              </w:rPr>
              <w:tab/>
            </w:r>
            <w:r w:rsidRPr="00766341">
              <w:rPr>
                <w:rStyle w:val="Hyperlink"/>
                <w:rFonts w:ascii="Times New Roman" w:hAnsi="Times New Roman" w:cs="Times New Roman"/>
                <w:noProof/>
              </w:rPr>
              <w:t>On-boarding voice over assistance</w:t>
            </w:r>
            <w:r>
              <w:rPr>
                <w:noProof/>
                <w:webHidden/>
              </w:rPr>
              <w:tab/>
            </w:r>
            <w:r>
              <w:rPr>
                <w:noProof/>
                <w:webHidden/>
              </w:rPr>
              <w:fldChar w:fldCharType="begin"/>
            </w:r>
            <w:r>
              <w:rPr>
                <w:noProof/>
                <w:webHidden/>
              </w:rPr>
              <w:instrText xml:space="preserve"> PAGEREF _Toc84760432 \h </w:instrText>
            </w:r>
            <w:r>
              <w:rPr>
                <w:noProof/>
                <w:webHidden/>
              </w:rPr>
            </w:r>
            <w:r>
              <w:rPr>
                <w:noProof/>
                <w:webHidden/>
              </w:rPr>
              <w:fldChar w:fldCharType="separate"/>
            </w:r>
            <w:r>
              <w:rPr>
                <w:noProof/>
                <w:webHidden/>
              </w:rPr>
              <w:t>16</w:t>
            </w:r>
            <w:r>
              <w:rPr>
                <w:noProof/>
                <w:webHidden/>
              </w:rPr>
              <w:fldChar w:fldCharType="end"/>
            </w:r>
          </w:hyperlink>
        </w:p>
        <w:p w14:paraId="2E0EB83E" w14:textId="03D7A4E7" w:rsidR="007A342A" w:rsidRDefault="007A342A">
          <w:pPr>
            <w:pStyle w:val="TOC2"/>
            <w:tabs>
              <w:tab w:val="left" w:pos="960"/>
              <w:tab w:val="right" w:leader="dot" w:pos="9350"/>
            </w:tabs>
            <w:rPr>
              <w:rFonts w:eastAsiaTheme="minorEastAsia" w:cstheme="minorBidi"/>
              <w:smallCaps w:val="0"/>
              <w:noProof/>
              <w:sz w:val="24"/>
              <w:szCs w:val="24"/>
            </w:rPr>
          </w:pPr>
          <w:hyperlink w:anchor="_Toc84760433" w:history="1">
            <w:r w:rsidRPr="00766341">
              <w:rPr>
                <w:rStyle w:val="Hyperlink"/>
                <w:rFonts w:ascii="Times New Roman" w:hAnsi="Times New Roman" w:cs="Times New Roman"/>
                <w:noProof/>
              </w:rPr>
              <w:t>3.12</w:t>
            </w:r>
            <w:r>
              <w:rPr>
                <w:rFonts w:eastAsiaTheme="minorEastAsia" w:cstheme="minorBidi"/>
                <w:smallCaps w:val="0"/>
                <w:noProof/>
                <w:sz w:val="24"/>
                <w:szCs w:val="24"/>
              </w:rPr>
              <w:tab/>
            </w:r>
            <w:r w:rsidRPr="00766341">
              <w:rPr>
                <w:rStyle w:val="Hyperlink"/>
                <w:rFonts w:ascii="Times New Roman" w:hAnsi="Times New Roman" w:cs="Times New Roman"/>
                <w:noProof/>
              </w:rPr>
              <w:t>Help</w:t>
            </w:r>
            <w:r>
              <w:rPr>
                <w:noProof/>
                <w:webHidden/>
              </w:rPr>
              <w:tab/>
            </w:r>
            <w:r>
              <w:rPr>
                <w:noProof/>
                <w:webHidden/>
              </w:rPr>
              <w:fldChar w:fldCharType="begin"/>
            </w:r>
            <w:r>
              <w:rPr>
                <w:noProof/>
                <w:webHidden/>
              </w:rPr>
              <w:instrText xml:space="preserve"> PAGEREF _Toc84760433 \h </w:instrText>
            </w:r>
            <w:r>
              <w:rPr>
                <w:noProof/>
                <w:webHidden/>
              </w:rPr>
            </w:r>
            <w:r>
              <w:rPr>
                <w:noProof/>
                <w:webHidden/>
              </w:rPr>
              <w:fldChar w:fldCharType="separate"/>
            </w:r>
            <w:r>
              <w:rPr>
                <w:noProof/>
                <w:webHidden/>
              </w:rPr>
              <w:t>17</w:t>
            </w:r>
            <w:r>
              <w:rPr>
                <w:noProof/>
                <w:webHidden/>
              </w:rPr>
              <w:fldChar w:fldCharType="end"/>
            </w:r>
          </w:hyperlink>
        </w:p>
        <w:p w14:paraId="05BEF04E" w14:textId="30EC7449" w:rsidR="007A342A" w:rsidRDefault="007A342A">
          <w:pPr>
            <w:pStyle w:val="TOC2"/>
            <w:tabs>
              <w:tab w:val="left" w:pos="960"/>
              <w:tab w:val="right" w:leader="dot" w:pos="9350"/>
            </w:tabs>
            <w:rPr>
              <w:rFonts w:eastAsiaTheme="minorEastAsia" w:cstheme="minorBidi"/>
              <w:smallCaps w:val="0"/>
              <w:noProof/>
              <w:sz w:val="24"/>
              <w:szCs w:val="24"/>
            </w:rPr>
          </w:pPr>
          <w:hyperlink w:anchor="_Toc84760434" w:history="1">
            <w:r w:rsidRPr="00766341">
              <w:rPr>
                <w:rStyle w:val="Hyperlink"/>
                <w:rFonts w:ascii="Times New Roman" w:hAnsi="Times New Roman" w:cs="Times New Roman"/>
                <w:noProof/>
              </w:rPr>
              <w:t>3.13</w:t>
            </w:r>
            <w:r>
              <w:rPr>
                <w:rFonts w:eastAsiaTheme="minorEastAsia" w:cstheme="minorBidi"/>
                <w:smallCaps w:val="0"/>
                <w:noProof/>
                <w:sz w:val="24"/>
                <w:szCs w:val="24"/>
              </w:rPr>
              <w:tab/>
            </w:r>
            <w:r w:rsidRPr="00766341">
              <w:rPr>
                <w:rStyle w:val="Hyperlink"/>
                <w:rFonts w:ascii="Times New Roman" w:hAnsi="Times New Roman" w:cs="Times New Roman"/>
                <w:noProof/>
              </w:rPr>
              <w:t>Cloud Support</w:t>
            </w:r>
            <w:r>
              <w:rPr>
                <w:noProof/>
                <w:webHidden/>
              </w:rPr>
              <w:tab/>
            </w:r>
            <w:r>
              <w:rPr>
                <w:noProof/>
                <w:webHidden/>
              </w:rPr>
              <w:fldChar w:fldCharType="begin"/>
            </w:r>
            <w:r>
              <w:rPr>
                <w:noProof/>
                <w:webHidden/>
              </w:rPr>
              <w:instrText xml:space="preserve"> PAGEREF _Toc84760434 \h </w:instrText>
            </w:r>
            <w:r>
              <w:rPr>
                <w:noProof/>
                <w:webHidden/>
              </w:rPr>
            </w:r>
            <w:r>
              <w:rPr>
                <w:noProof/>
                <w:webHidden/>
              </w:rPr>
              <w:fldChar w:fldCharType="separate"/>
            </w:r>
            <w:r>
              <w:rPr>
                <w:noProof/>
                <w:webHidden/>
              </w:rPr>
              <w:t>17</w:t>
            </w:r>
            <w:r>
              <w:rPr>
                <w:noProof/>
                <w:webHidden/>
              </w:rPr>
              <w:fldChar w:fldCharType="end"/>
            </w:r>
          </w:hyperlink>
        </w:p>
        <w:p w14:paraId="09158248" w14:textId="4ADE7CE7" w:rsidR="007A342A" w:rsidRDefault="007A342A">
          <w:pPr>
            <w:pStyle w:val="TOC2"/>
            <w:tabs>
              <w:tab w:val="left" w:pos="960"/>
              <w:tab w:val="right" w:leader="dot" w:pos="9350"/>
            </w:tabs>
            <w:rPr>
              <w:rFonts w:eastAsiaTheme="minorEastAsia" w:cstheme="minorBidi"/>
              <w:smallCaps w:val="0"/>
              <w:noProof/>
              <w:sz w:val="24"/>
              <w:szCs w:val="24"/>
            </w:rPr>
          </w:pPr>
          <w:hyperlink w:anchor="_Toc84760435" w:history="1">
            <w:r w:rsidRPr="00766341">
              <w:rPr>
                <w:rStyle w:val="Hyperlink"/>
                <w:rFonts w:ascii="Times New Roman" w:hAnsi="Times New Roman" w:cs="Times New Roman"/>
                <w:noProof/>
              </w:rPr>
              <w:t>3.14</w:t>
            </w:r>
            <w:r>
              <w:rPr>
                <w:rFonts w:eastAsiaTheme="minorEastAsia" w:cstheme="minorBidi"/>
                <w:smallCaps w:val="0"/>
                <w:noProof/>
                <w:sz w:val="24"/>
                <w:szCs w:val="24"/>
              </w:rPr>
              <w:tab/>
            </w:r>
            <w:r w:rsidRPr="00766341">
              <w:rPr>
                <w:rStyle w:val="Hyperlink"/>
                <w:rFonts w:ascii="Times New Roman" w:hAnsi="Times New Roman" w:cs="Times New Roman"/>
                <w:noProof/>
              </w:rPr>
              <w:t>Note Security</w:t>
            </w:r>
            <w:r>
              <w:rPr>
                <w:noProof/>
                <w:webHidden/>
              </w:rPr>
              <w:tab/>
            </w:r>
            <w:r>
              <w:rPr>
                <w:noProof/>
                <w:webHidden/>
              </w:rPr>
              <w:fldChar w:fldCharType="begin"/>
            </w:r>
            <w:r>
              <w:rPr>
                <w:noProof/>
                <w:webHidden/>
              </w:rPr>
              <w:instrText xml:space="preserve"> PAGEREF _Toc84760435 \h </w:instrText>
            </w:r>
            <w:r>
              <w:rPr>
                <w:noProof/>
                <w:webHidden/>
              </w:rPr>
            </w:r>
            <w:r>
              <w:rPr>
                <w:noProof/>
                <w:webHidden/>
              </w:rPr>
              <w:fldChar w:fldCharType="separate"/>
            </w:r>
            <w:r>
              <w:rPr>
                <w:noProof/>
                <w:webHidden/>
              </w:rPr>
              <w:t>17</w:t>
            </w:r>
            <w:r>
              <w:rPr>
                <w:noProof/>
                <w:webHidden/>
              </w:rPr>
              <w:fldChar w:fldCharType="end"/>
            </w:r>
          </w:hyperlink>
        </w:p>
        <w:p w14:paraId="1933C280" w14:textId="37B88D5B" w:rsidR="007A342A" w:rsidRDefault="007A342A">
          <w:pPr>
            <w:pStyle w:val="TOC2"/>
            <w:tabs>
              <w:tab w:val="left" w:pos="960"/>
              <w:tab w:val="right" w:leader="dot" w:pos="9350"/>
            </w:tabs>
            <w:rPr>
              <w:rFonts w:eastAsiaTheme="minorEastAsia" w:cstheme="minorBidi"/>
              <w:smallCaps w:val="0"/>
              <w:noProof/>
              <w:sz w:val="24"/>
              <w:szCs w:val="24"/>
            </w:rPr>
          </w:pPr>
          <w:hyperlink w:anchor="_Toc84760436" w:history="1">
            <w:r w:rsidRPr="00766341">
              <w:rPr>
                <w:rStyle w:val="Hyperlink"/>
                <w:rFonts w:ascii="Times New Roman" w:hAnsi="Times New Roman" w:cs="Times New Roman"/>
                <w:noProof/>
              </w:rPr>
              <w:t>3.15</w:t>
            </w:r>
            <w:r>
              <w:rPr>
                <w:rFonts w:eastAsiaTheme="minorEastAsia" w:cstheme="minorBidi"/>
                <w:smallCaps w:val="0"/>
                <w:noProof/>
                <w:sz w:val="24"/>
                <w:szCs w:val="24"/>
              </w:rPr>
              <w:tab/>
            </w:r>
            <w:r w:rsidRPr="00766341">
              <w:rPr>
                <w:rStyle w:val="Hyperlink"/>
                <w:rFonts w:ascii="Times New Roman" w:hAnsi="Times New Roman" w:cs="Times New Roman"/>
                <w:noProof/>
              </w:rPr>
              <w:t>Support for Multiple languages</w:t>
            </w:r>
            <w:r>
              <w:rPr>
                <w:noProof/>
                <w:webHidden/>
              </w:rPr>
              <w:tab/>
            </w:r>
            <w:r>
              <w:rPr>
                <w:noProof/>
                <w:webHidden/>
              </w:rPr>
              <w:fldChar w:fldCharType="begin"/>
            </w:r>
            <w:r>
              <w:rPr>
                <w:noProof/>
                <w:webHidden/>
              </w:rPr>
              <w:instrText xml:space="preserve"> PAGEREF _Toc84760436 \h </w:instrText>
            </w:r>
            <w:r>
              <w:rPr>
                <w:noProof/>
                <w:webHidden/>
              </w:rPr>
            </w:r>
            <w:r>
              <w:rPr>
                <w:noProof/>
                <w:webHidden/>
              </w:rPr>
              <w:fldChar w:fldCharType="separate"/>
            </w:r>
            <w:r>
              <w:rPr>
                <w:noProof/>
                <w:webHidden/>
              </w:rPr>
              <w:t>17</w:t>
            </w:r>
            <w:r>
              <w:rPr>
                <w:noProof/>
                <w:webHidden/>
              </w:rPr>
              <w:fldChar w:fldCharType="end"/>
            </w:r>
          </w:hyperlink>
        </w:p>
        <w:p w14:paraId="71B960C5" w14:textId="6458CB62" w:rsidR="007A342A" w:rsidRDefault="007A342A">
          <w:pPr>
            <w:pStyle w:val="TOC2"/>
            <w:tabs>
              <w:tab w:val="left" w:pos="960"/>
              <w:tab w:val="right" w:leader="dot" w:pos="9350"/>
            </w:tabs>
            <w:rPr>
              <w:rFonts w:eastAsiaTheme="minorEastAsia" w:cstheme="minorBidi"/>
              <w:smallCaps w:val="0"/>
              <w:noProof/>
              <w:sz w:val="24"/>
              <w:szCs w:val="24"/>
            </w:rPr>
          </w:pPr>
          <w:hyperlink w:anchor="_Toc84760437" w:history="1">
            <w:r w:rsidRPr="00766341">
              <w:rPr>
                <w:rStyle w:val="Hyperlink"/>
                <w:rFonts w:ascii="Times New Roman" w:hAnsi="Times New Roman" w:cs="Times New Roman"/>
                <w:noProof/>
              </w:rPr>
              <w:t>3.16</w:t>
            </w:r>
            <w:r>
              <w:rPr>
                <w:rFonts w:eastAsiaTheme="minorEastAsia" w:cstheme="minorBidi"/>
                <w:smallCaps w:val="0"/>
                <w:noProof/>
                <w:sz w:val="24"/>
                <w:szCs w:val="24"/>
              </w:rPr>
              <w:tab/>
            </w:r>
            <w:r w:rsidRPr="00766341">
              <w:rPr>
                <w:rStyle w:val="Hyperlink"/>
                <w:rFonts w:ascii="Times New Roman" w:hAnsi="Times New Roman" w:cs="Times New Roman"/>
                <w:noProof/>
              </w:rPr>
              <w:t>Notifications</w:t>
            </w:r>
            <w:r>
              <w:rPr>
                <w:noProof/>
                <w:webHidden/>
              </w:rPr>
              <w:tab/>
            </w:r>
            <w:r>
              <w:rPr>
                <w:noProof/>
                <w:webHidden/>
              </w:rPr>
              <w:fldChar w:fldCharType="begin"/>
            </w:r>
            <w:r>
              <w:rPr>
                <w:noProof/>
                <w:webHidden/>
              </w:rPr>
              <w:instrText xml:space="preserve"> PAGEREF _Toc84760437 \h </w:instrText>
            </w:r>
            <w:r>
              <w:rPr>
                <w:noProof/>
                <w:webHidden/>
              </w:rPr>
            </w:r>
            <w:r>
              <w:rPr>
                <w:noProof/>
                <w:webHidden/>
              </w:rPr>
              <w:fldChar w:fldCharType="separate"/>
            </w:r>
            <w:r>
              <w:rPr>
                <w:noProof/>
                <w:webHidden/>
              </w:rPr>
              <w:t>17</w:t>
            </w:r>
            <w:r>
              <w:rPr>
                <w:noProof/>
                <w:webHidden/>
              </w:rPr>
              <w:fldChar w:fldCharType="end"/>
            </w:r>
          </w:hyperlink>
        </w:p>
        <w:p w14:paraId="6FC24F36" w14:textId="0C2DAAA0" w:rsidR="007A342A" w:rsidRDefault="007A342A">
          <w:pPr>
            <w:pStyle w:val="TOC2"/>
            <w:tabs>
              <w:tab w:val="left" w:pos="960"/>
              <w:tab w:val="right" w:leader="dot" w:pos="9350"/>
            </w:tabs>
            <w:rPr>
              <w:rFonts w:eastAsiaTheme="minorEastAsia" w:cstheme="minorBidi"/>
              <w:smallCaps w:val="0"/>
              <w:noProof/>
              <w:sz w:val="24"/>
              <w:szCs w:val="24"/>
            </w:rPr>
          </w:pPr>
          <w:hyperlink w:anchor="_Toc84760438" w:history="1">
            <w:r w:rsidRPr="00766341">
              <w:rPr>
                <w:rStyle w:val="Hyperlink"/>
                <w:rFonts w:ascii="Times New Roman" w:hAnsi="Times New Roman" w:cs="Times New Roman"/>
                <w:noProof/>
              </w:rPr>
              <w:t>3.17</w:t>
            </w:r>
            <w:r>
              <w:rPr>
                <w:rFonts w:eastAsiaTheme="minorEastAsia" w:cstheme="minorBidi"/>
                <w:smallCaps w:val="0"/>
                <w:noProof/>
                <w:sz w:val="24"/>
                <w:szCs w:val="24"/>
              </w:rPr>
              <w:tab/>
            </w:r>
            <w:r w:rsidRPr="00766341">
              <w:rPr>
                <w:rStyle w:val="Hyperlink"/>
                <w:rFonts w:ascii="Times New Roman" w:hAnsi="Times New Roman" w:cs="Times New Roman"/>
                <w:noProof/>
              </w:rPr>
              <w:t>Display events on calendar</w:t>
            </w:r>
            <w:r>
              <w:rPr>
                <w:noProof/>
                <w:webHidden/>
              </w:rPr>
              <w:tab/>
            </w:r>
            <w:r>
              <w:rPr>
                <w:noProof/>
                <w:webHidden/>
              </w:rPr>
              <w:fldChar w:fldCharType="begin"/>
            </w:r>
            <w:r>
              <w:rPr>
                <w:noProof/>
                <w:webHidden/>
              </w:rPr>
              <w:instrText xml:space="preserve"> PAGEREF _Toc84760438 \h </w:instrText>
            </w:r>
            <w:r>
              <w:rPr>
                <w:noProof/>
                <w:webHidden/>
              </w:rPr>
            </w:r>
            <w:r>
              <w:rPr>
                <w:noProof/>
                <w:webHidden/>
              </w:rPr>
              <w:fldChar w:fldCharType="separate"/>
            </w:r>
            <w:r>
              <w:rPr>
                <w:noProof/>
                <w:webHidden/>
              </w:rPr>
              <w:t>17</w:t>
            </w:r>
            <w:r>
              <w:rPr>
                <w:noProof/>
                <w:webHidden/>
              </w:rPr>
              <w:fldChar w:fldCharType="end"/>
            </w:r>
          </w:hyperlink>
        </w:p>
        <w:p w14:paraId="0C65CF52" w14:textId="1E144048"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439" w:history="1">
            <w:r w:rsidRPr="00766341">
              <w:rPr>
                <w:rStyle w:val="Hyperlink"/>
                <w:rFonts w:ascii="Times New Roman" w:hAnsi="Times New Roman" w:cs="Times New Roman"/>
                <w:noProof/>
              </w:rPr>
              <w:t>4</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_Toc84760439 \h </w:instrText>
            </w:r>
            <w:r>
              <w:rPr>
                <w:noProof/>
                <w:webHidden/>
              </w:rPr>
            </w:r>
            <w:r>
              <w:rPr>
                <w:noProof/>
                <w:webHidden/>
              </w:rPr>
              <w:fldChar w:fldCharType="separate"/>
            </w:r>
            <w:r>
              <w:rPr>
                <w:noProof/>
                <w:webHidden/>
              </w:rPr>
              <w:t>18</w:t>
            </w:r>
            <w:r>
              <w:rPr>
                <w:noProof/>
                <w:webHidden/>
              </w:rPr>
              <w:fldChar w:fldCharType="end"/>
            </w:r>
          </w:hyperlink>
        </w:p>
        <w:p w14:paraId="38CF2447" w14:textId="1B5E1162" w:rsidR="007A342A" w:rsidRDefault="007A342A">
          <w:pPr>
            <w:pStyle w:val="TOC2"/>
            <w:tabs>
              <w:tab w:val="left" w:pos="960"/>
              <w:tab w:val="right" w:leader="dot" w:pos="9350"/>
            </w:tabs>
            <w:rPr>
              <w:rFonts w:eastAsiaTheme="minorEastAsia" w:cstheme="minorBidi"/>
              <w:smallCaps w:val="0"/>
              <w:noProof/>
              <w:sz w:val="24"/>
              <w:szCs w:val="24"/>
            </w:rPr>
          </w:pPr>
          <w:hyperlink w:anchor="_Toc84760440" w:history="1">
            <w:r w:rsidRPr="00766341">
              <w:rPr>
                <w:rStyle w:val="Hyperlink"/>
                <w:rFonts w:ascii="Times New Roman" w:hAnsi="Times New Roman" w:cs="Times New Roman"/>
                <w:noProof/>
              </w:rPr>
              <w:t>4.1</w:t>
            </w:r>
            <w:r>
              <w:rPr>
                <w:rFonts w:eastAsiaTheme="minorEastAsia" w:cstheme="minorBidi"/>
                <w:smallCaps w:val="0"/>
                <w:noProof/>
                <w:sz w:val="24"/>
                <w:szCs w:val="24"/>
              </w:rPr>
              <w:tab/>
            </w:r>
            <w:r w:rsidRPr="00766341">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_Toc84760440 \h </w:instrText>
            </w:r>
            <w:r>
              <w:rPr>
                <w:noProof/>
                <w:webHidden/>
              </w:rPr>
            </w:r>
            <w:r>
              <w:rPr>
                <w:noProof/>
                <w:webHidden/>
              </w:rPr>
              <w:fldChar w:fldCharType="separate"/>
            </w:r>
            <w:r>
              <w:rPr>
                <w:noProof/>
                <w:webHidden/>
              </w:rPr>
              <w:t>18</w:t>
            </w:r>
            <w:r>
              <w:rPr>
                <w:noProof/>
                <w:webHidden/>
              </w:rPr>
              <w:fldChar w:fldCharType="end"/>
            </w:r>
          </w:hyperlink>
        </w:p>
        <w:p w14:paraId="7DAF8710" w14:textId="119242DE" w:rsidR="007A342A" w:rsidRDefault="007A342A">
          <w:pPr>
            <w:pStyle w:val="TOC2"/>
            <w:tabs>
              <w:tab w:val="left" w:pos="960"/>
              <w:tab w:val="right" w:leader="dot" w:pos="9350"/>
            </w:tabs>
            <w:rPr>
              <w:rFonts w:eastAsiaTheme="minorEastAsia" w:cstheme="minorBidi"/>
              <w:smallCaps w:val="0"/>
              <w:noProof/>
              <w:sz w:val="24"/>
              <w:szCs w:val="24"/>
            </w:rPr>
          </w:pPr>
          <w:hyperlink w:anchor="_Toc84760441" w:history="1">
            <w:r w:rsidRPr="00766341">
              <w:rPr>
                <w:rStyle w:val="Hyperlink"/>
                <w:rFonts w:ascii="Times New Roman" w:hAnsi="Times New Roman" w:cs="Times New Roman"/>
                <w:noProof/>
              </w:rPr>
              <w:t>4.2</w:t>
            </w:r>
            <w:r>
              <w:rPr>
                <w:rFonts w:eastAsiaTheme="minorEastAsia" w:cstheme="minorBidi"/>
                <w:smallCaps w:val="0"/>
                <w:noProof/>
                <w:sz w:val="24"/>
                <w:szCs w:val="24"/>
              </w:rPr>
              <w:tab/>
            </w:r>
            <w:r w:rsidRPr="00766341">
              <w:rPr>
                <w:rStyle w:val="Hyperlink"/>
                <w:rFonts w:ascii="Times New Roman" w:hAnsi="Times New Roman" w:cs="Times New Roman"/>
                <w:noProof/>
              </w:rPr>
              <w:t>Hardware Interface</w:t>
            </w:r>
            <w:r>
              <w:rPr>
                <w:noProof/>
                <w:webHidden/>
              </w:rPr>
              <w:tab/>
            </w:r>
            <w:r>
              <w:rPr>
                <w:noProof/>
                <w:webHidden/>
              </w:rPr>
              <w:fldChar w:fldCharType="begin"/>
            </w:r>
            <w:r>
              <w:rPr>
                <w:noProof/>
                <w:webHidden/>
              </w:rPr>
              <w:instrText xml:space="preserve"> PAGEREF _Toc84760441 \h </w:instrText>
            </w:r>
            <w:r>
              <w:rPr>
                <w:noProof/>
                <w:webHidden/>
              </w:rPr>
            </w:r>
            <w:r>
              <w:rPr>
                <w:noProof/>
                <w:webHidden/>
              </w:rPr>
              <w:fldChar w:fldCharType="separate"/>
            </w:r>
            <w:r>
              <w:rPr>
                <w:noProof/>
                <w:webHidden/>
              </w:rPr>
              <w:t>33</w:t>
            </w:r>
            <w:r>
              <w:rPr>
                <w:noProof/>
                <w:webHidden/>
              </w:rPr>
              <w:fldChar w:fldCharType="end"/>
            </w:r>
          </w:hyperlink>
        </w:p>
        <w:p w14:paraId="51DD77C2" w14:textId="6F10AA36" w:rsidR="007A342A" w:rsidRDefault="007A342A">
          <w:pPr>
            <w:pStyle w:val="TOC2"/>
            <w:tabs>
              <w:tab w:val="left" w:pos="960"/>
              <w:tab w:val="right" w:leader="dot" w:pos="9350"/>
            </w:tabs>
            <w:rPr>
              <w:rFonts w:eastAsiaTheme="minorEastAsia" w:cstheme="minorBidi"/>
              <w:smallCaps w:val="0"/>
              <w:noProof/>
              <w:sz w:val="24"/>
              <w:szCs w:val="24"/>
            </w:rPr>
          </w:pPr>
          <w:hyperlink w:anchor="_Toc84760442" w:history="1">
            <w:r w:rsidRPr="00766341">
              <w:rPr>
                <w:rStyle w:val="Hyperlink"/>
                <w:rFonts w:ascii="Times New Roman" w:hAnsi="Times New Roman" w:cs="Times New Roman"/>
                <w:noProof/>
              </w:rPr>
              <w:t>4.3</w:t>
            </w:r>
            <w:r>
              <w:rPr>
                <w:rFonts w:eastAsiaTheme="minorEastAsia" w:cstheme="minorBidi"/>
                <w:smallCaps w:val="0"/>
                <w:noProof/>
                <w:sz w:val="24"/>
                <w:szCs w:val="24"/>
              </w:rPr>
              <w:tab/>
            </w:r>
            <w:r w:rsidRPr="00766341">
              <w:rPr>
                <w:rStyle w:val="Hyperlink"/>
                <w:rFonts w:ascii="Times New Roman" w:hAnsi="Times New Roman" w:cs="Times New Roman"/>
                <w:noProof/>
              </w:rPr>
              <w:t>Software Interface</w:t>
            </w:r>
            <w:r>
              <w:rPr>
                <w:noProof/>
                <w:webHidden/>
              </w:rPr>
              <w:tab/>
            </w:r>
            <w:r>
              <w:rPr>
                <w:noProof/>
                <w:webHidden/>
              </w:rPr>
              <w:fldChar w:fldCharType="begin"/>
            </w:r>
            <w:r>
              <w:rPr>
                <w:noProof/>
                <w:webHidden/>
              </w:rPr>
              <w:instrText xml:space="preserve"> PAGEREF _Toc84760442 \h </w:instrText>
            </w:r>
            <w:r>
              <w:rPr>
                <w:noProof/>
                <w:webHidden/>
              </w:rPr>
            </w:r>
            <w:r>
              <w:rPr>
                <w:noProof/>
                <w:webHidden/>
              </w:rPr>
              <w:fldChar w:fldCharType="separate"/>
            </w:r>
            <w:r>
              <w:rPr>
                <w:noProof/>
                <w:webHidden/>
              </w:rPr>
              <w:t>34</w:t>
            </w:r>
            <w:r>
              <w:rPr>
                <w:noProof/>
                <w:webHidden/>
              </w:rPr>
              <w:fldChar w:fldCharType="end"/>
            </w:r>
          </w:hyperlink>
        </w:p>
        <w:p w14:paraId="38482C90" w14:textId="41F56EEF" w:rsidR="007A342A" w:rsidRDefault="007A342A">
          <w:pPr>
            <w:pStyle w:val="TOC2"/>
            <w:tabs>
              <w:tab w:val="left" w:pos="960"/>
              <w:tab w:val="right" w:leader="dot" w:pos="9350"/>
            </w:tabs>
            <w:rPr>
              <w:rFonts w:eastAsiaTheme="minorEastAsia" w:cstheme="minorBidi"/>
              <w:smallCaps w:val="0"/>
              <w:noProof/>
              <w:sz w:val="24"/>
              <w:szCs w:val="24"/>
            </w:rPr>
          </w:pPr>
          <w:hyperlink w:anchor="_Toc84760443" w:history="1">
            <w:r w:rsidRPr="00766341">
              <w:rPr>
                <w:rStyle w:val="Hyperlink"/>
                <w:rFonts w:ascii="Times New Roman" w:hAnsi="Times New Roman" w:cs="Times New Roman"/>
                <w:noProof/>
              </w:rPr>
              <w:t>4.4</w:t>
            </w:r>
            <w:r>
              <w:rPr>
                <w:rFonts w:eastAsiaTheme="minorEastAsia" w:cstheme="minorBidi"/>
                <w:smallCaps w:val="0"/>
                <w:noProof/>
                <w:sz w:val="24"/>
                <w:szCs w:val="24"/>
              </w:rPr>
              <w:tab/>
            </w:r>
            <w:r w:rsidRPr="00766341">
              <w:rPr>
                <w:rStyle w:val="Hyperlink"/>
                <w:rFonts w:ascii="Times New Roman" w:hAnsi="Times New Roman" w:cs="Times New Roman"/>
                <w:noProof/>
              </w:rPr>
              <w:t>Communication Interfaces</w:t>
            </w:r>
            <w:r>
              <w:rPr>
                <w:noProof/>
                <w:webHidden/>
              </w:rPr>
              <w:tab/>
            </w:r>
            <w:r>
              <w:rPr>
                <w:noProof/>
                <w:webHidden/>
              </w:rPr>
              <w:fldChar w:fldCharType="begin"/>
            </w:r>
            <w:r>
              <w:rPr>
                <w:noProof/>
                <w:webHidden/>
              </w:rPr>
              <w:instrText xml:space="preserve"> PAGEREF _Toc84760443 \h </w:instrText>
            </w:r>
            <w:r>
              <w:rPr>
                <w:noProof/>
                <w:webHidden/>
              </w:rPr>
            </w:r>
            <w:r>
              <w:rPr>
                <w:noProof/>
                <w:webHidden/>
              </w:rPr>
              <w:fldChar w:fldCharType="separate"/>
            </w:r>
            <w:r>
              <w:rPr>
                <w:noProof/>
                <w:webHidden/>
              </w:rPr>
              <w:t>34</w:t>
            </w:r>
            <w:r>
              <w:rPr>
                <w:noProof/>
                <w:webHidden/>
              </w:rPr>
              <w:fldChar w:fldCharType="end"/>
            </w:r>
          </w:hyperlink>
        </w:p>
        <w:p w14:paraId="43E2570B" w14:textId="125429B7"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444" w:history="1">
            <w:r w:rsidRPr="00766341">
              <w:rPr>
                <w:rStyle w:val="Hyperlink"/>
                <w:rFonts w:ascii="Times New Roman" w:hAnsi="Times New Roman" w:cs="Times New Roman"/>
                <w:noProof/>
              </w:rPr>
              <w:t>5</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SYSTEM FEATURES/MODULES</w:t>
            </w:r>
            <w:r>
              <w:rPr>
                <w:noProof/>
                <w:webHidden/>
              </w:rPr>
              <w:tab/>
            </w:r>
            <w:r>
              <w:rPr>
                <w:noProof/>
                <w:webHidden/>
              </w:rPr>
              <w:fldChar w:fldCharType="begin"/>
            </w:r>
            <w:r>
              <w:rPr>
                <w:noProof/>
                <w:webHidden/>
              </w:rPr>
              <w:instrText xml:space="preserve"> PAGEREF _Toc84760444 \h </w:instrText>
            </w:r>
            <w:r>
              <w:rPr>
                <w:noProof/>
                <w:webHidden/>
              </w:rPr>
            </w:r>
            <w:r>
              <w:rPr>
                <w:noProof/>
                <w:webHidden/>
              </w:rPr>
              <w:fldChar w:fldCharType="separate"/>
            </w:r>
            <w:r>
              <w:rPr>
                <w:noProof/>
                <w:webHidden/>
              </w:rPr>
              <w:t>35</w:t>
            </w:r>
            <w:r>
              <w:rPr>
                <w:noProof/>
                <w:webHidden/>
              </w:rPr>
              <w:fldChar w:fldCharType="end"/>
            </w:r>
          </w:hyperlink>
        </w:p>
        <w:p w14:paraId="5D322CD1" w14:textId="46C11ED2" w:rsidR="007A342A" w:rsidRDefault="007A342A">
          <w:pPr>
            <w:pStyle w:val="TOC2"/>
            <w:tabs>
              <w:tab w:val="left" w:pos="960"/>
              <w:tab w:val="right" w:leader="dot" w:pos="9350"/>
            </w:tabs>
            <w:rPr>
              <w:rFonts w:eastAsiaTheme="minorEastAsia" w:cstheme="minorBidi"/>
              <w:smallCaps w:val="0"/>
              <w:noProof/>
              <w:sz w:val="24"/>
              <w:szCs w:val="24"/>
            </w:rPr>
          </w:pPr>
          <w:hyperlink w:anchor="_Toc84760445" w:history="1">
            <w:r w:rsidRPr="00766341">
              <w:rPr>
                <w:rStyle w:val="Hyperlink"/>
                <w:rFonts w:ascii="Times New Roman" w:hAnsi="Times New Roman" w:cs="Times New Roman"/>
                <w:noProof/>
              </w:rPr>
              <w:t>5.1</w:t>
            </w:r>
            <w:r>
              <w:rPr>
                <w:rFonts w:eastAsiaTheme="minorEastAsia" w:cstheme="minorBidi"/>
                <w:smallCaps w:val="0"/>
                <w:noProof/>
                <w:sz w:val="24"/>
                <w:szCs w:val="24"/>
              </w:rPr>
              <w:tab/>
            </w:r>
            <w:r w:rsidRPr="00766341">
              <w:rPr>
                <w:rStyle w:val="Hyperlink"/>
                <w:rFonts w:ascii="Times New Roman" w:hAnsi="Times New Roman" w:cs="Times New Roman"/>
                <w:noProof/>
              </w:rPr>
              <w:t>Access Permission to device resources</w:t>
            </w:r>
            <w:r>
              <w:rPr>
                <w:noProof/>
                <w:webHidden/>
              </w:rPr>
              <w:tab/>
            </w:r>
            <w:r>
              <w:rPr>
                <w:noProof/>
                <w:webHidden/>
              </w:rPr>
              <w:fldChar w:fldCharType="begin"/>
            </w:r>
            <w:r>
              <w:rPr>
                <w:noProof/>
                <w:webHidden/>
              </w:rPr>
              <w:instrText xml:space="preserve"> PAGEREF _Toc84760445 \h </w:instrText>
            </w:r>
            <w:r>
              <w:rPr>
                <w:noProof/>
                <w:webHidden/>
              </w:rPr>
            </w:r>
            <w:r>
              <w:rPr>
                <w:noProof/>
                <w:webHidden/>
              </w:rPr>
              <w:fldChar w:fldCharType="separate"/>
            </w:r>
            <w:r>
              <w:rPr>
                <w:noProof/>
                <w:webHidden/>
              </w:rPr>
              <w:t>35</w:t>
            </w:r>
            <w:r>
              <w:rPr>
                <w:noProof/>
                <w:webHidden/>
              </w:rPr>
              <w:fldChar w:fldCharType="end"/>
            </w:r>
          </w:hyperlink>
        </w:p>
        <w:p w14:paraId="68EE3660" w14:textId="1718B5D1"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46" w:history="1">
            <w:r w:rsidRPr="00766341">
              <w:rPr>
                <w:rStyle w:val="Hyperlink"/>
                <w:rFonts w:ascii="Times New Roman" w:hAnsi="Times New Roman" w:cs="Times New Roman"/>
                <w:noProof/>
              </w:rPr>
              <w:t>5.1.1</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_Toc84760446 \h </w:instrText>
            </w:r>
            <w:r>
              <w:rPr>
                <w:noProof/>
                <w:webHidden/>
              </w:rPr>
            </w:r>
            <w:r>
              <w:rPr>
                <w:noProof/>
                <w:webHidden/>
              </w:rPr>
              <w:fldChar w:fldCharType="separate"/>
            </w:r>
            <w:r>
              <w:rPr>
                <w:noProof/>
                <w:webHidden/>
              </w:rPr>
              <w:t>35</w:t>
            </w:r>
            <w:r>
              <w:rPr>
                <w:noProof/>
                <w:webHidden/>
              </w:rPr>
              <w:fldChar w:fldCharType="end"/>
            </w:r>
          </w:hyperlink>
        </w:p>
        <w:p w14:paraId="15A8E2A9" w14:textId="00AE1CBD"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47" w:history="1">
            <w:r w:rsidRPr="00766341">
              <w:rPr>
                <w:rStyle w:val="Hyperlink"/>
                <w:rFonts w:ascii="Times New Roman" w:hAnsi="Times New Roman" w:cs="Times New Roman"/>
                <w:noProof/>
              </w:rPr>
              <w:t>5.1.2</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_Toc84760447 \h </w:instrText>
            </w:r>
            <w:r>
              <w:rPr>
                <w:noProof/>
                <w:webHidden/>
              </w:rPr>
            </w:r>
            <w:r>
              <w:rPr>
                <w:noProof/>
                <w:webHidden/>
              </w:rPr>
              <w:fldChar w:fldCharType="separate"/>
            </w:r>
            <w:r>
              <w:rPr>
                <w:noProof/>
                <w:webHidden/>
              </w:rPr>
              <w:t>35</w:t>
            </w:r>
            <w:r>
              <w:rPr>
                <w:noProof/>
                <w:webHidden/>
              </w:rPr>
              <w:fldChar w:fldCharType="end"/>
            </w:r>
          </w:hyperlink>
        </w:p>
        <w:p w14:paraId="0B0C2273" w14:textId="2A53CBC3" w:rsidR="007A342A" w:rsidRDefault="007A342A">
          <w:pPr>
            <w:pStyle w:val="TOC2"/>
            <w:tabs>
              <w:tab w:val="left" w:pos="960"/>
              <w:tab w:val="right" w:leader="dot" w:pos="9350"/>
            </w:tabs>
            <w:rPr>
              <w:rFonts w:eastAsiaTheme="minorEastAsia" w:cstheme="minorBidi"/>
              <w:smallCaps w:val="0"/>
              <w:noProof/>
              <w:sz w:val="24"/>
              <w:szCs w:val="24"/>
            </w:rPr>
          </w:pPr>
          <w:hyperlink w:anchor="_Toc84760448" w:history="1">
            <w:r w:rsidRPr="00766341">
              <w:rPr>
                <w:rStyle w:val="Hyperlink"/>
                <w:rFonts w:ascii="Times New Roman" w:hAnsi="Times New Roman" w:cs="Times New Roman"/>
                <w:noProof/>
              </w:rPr>
              <w:t>5.2</w:t>
            </w:r>
            <w:r>
              <w:rPr>
                <w:rFonts w:eastAsiaTheme="minorEastAsia" w:cstheme="minorBidi"/>
                <w:smallCaps w:val="0"/>
                <w:noProof/>
                <w:sz w:val="24"/>
                <w:szCs w:val="24"/>
              </w:rPr>
              <w:tab/>
            </w:r>
            <w:r w:rsidRPr="00766341">
              <w:rPr>
                <w:rStyle w:val="Hyperlink"/>
                <w:rFonts w:ascii="Times New Roman" w:hAnsi="Times New Roman" w:cs="Times New Roman"/>
                <w:noProof/>
              </w:rPr>
              <w:t>Activate and deactivate listening mode on button click</w:t>
            </w:r>
            <w:r>
              <w:rPr>
                <w:noProof/>
                <w:webHidden/>
              </w:rPr>
              <w:tab/>
            </w:r>
            <w:r>
              <w:rPr>
                <w:noProof/>
                <w:webHidden/>
              </w:rPr>
              <w:fldChar w:fldCharType="begin"/>
            </w:r>
            <w:r>
              <w:rPr>
                <w:noProof/>
                <w:webHidden/>
              </w:rPr>
              <w:instrText xml:space="preserve"> PAGEREF _Toc84760448 \h </w:instrText>
            </w:r>
            <w:r>
              <w:rPr>
                <w:noProof/>
                <w:webHidden/>
              </w:rPr>
            </w:r>
            <w:r>
              <w:rPr>
                <w:noProof/>
                <w:webHidden/>
              </w:rPr>
              <w:fldChar w:fldCharType="separate"/>
            </w:r>
            <w:r>
              <w:rPr>
                <w:noProof/>
                <w:webHidden/>
              </w:rPr>
              <w:t>36</w:t>
            </w:r>
            <w:r>
              <w:rPr>
                <w:noProof/>
                <w:webHidden/>
              </w:rPr>
              <w:fldChar w:fldCharType="end"/>
            </w:r>
          </w:hyperlink>
        </w:p>
        <w:p w14:paraId="6B9239F7" w14:textId="38E39D7B"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49" w:history="1">
            <w:r w:rsidRPr="00766341">
              <w:rPr>
                <w:rStyle w:val="Hyperlink"/>
                <w:rFonts w:ascii="Times New Roman" w:hAnsi="Times New Roman" w:cs="Times New Roman"/>
                <w:noProof/>
              </w:rPr>
              <w:t>5.2.1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_Toc84760449 \h </w:instrText>
            </w:r>
            <w:r>
              <w:rPr>
                <w:noProof/>
                <w:webHidden/>
              </w:rPr>
            </w:r>
            <w:r>
              <w:rPr>
                <w:noProof/>
                <w:webHidden/>
              </w:rPr>
              <w:fldChar w:fldCharType="separate"/>
            </w:r>
            <w:r>
              <w:rPr>
                <w:noProof/>
                <w:webHidden/>
              </w:rPr>
              <w:t>36</w:t>
            </w:r>
            <w:r>
              <w:rPr>
                <w:noProof/>
                <w:webHidden/>
              </w:rPr>
              <w:fldChar w:fldCharType="end"/>
            </w:r>
          </w:hyperlink>
        </w:p>
        <w:p w14:paraId="63C6AEAA" w14:textId="237E58FC"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0" w:history="1">
            <w:r w:rsidRPr="00766341">
              <w:rPr>
                <w:rStyle w:val="Hyperlink"/>
                <w:rFonts w:ascii="Times New Roman" w:hAnsi="Times New Roman" w:cs="Times New Roman"/>
                <w:noProof/>
              </w:rPr>
              <w:t>5.2.2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_Toc84760450 \h </w:instrText>
            </w:r>
            <w:r>
              <w:rPr>
                <w:noProof/>
                <w:webHidden/>
              </w:rPr>
            </w:r>
            <w:r>
              <w:rPr>
                <w:noProof/>
                <w:webHidden/>
              </w:rPr>
              <w:fldChar w:fldCharType="separate"/>
            </w:r>
            <w:r>
              <w:rPr>
                <w:noProof/>
                <w:webHidden/>
              </w:rPr>
              <w:t>36</w:t>
            </w:r>
            <w:r>
              <w:rPr>
                <w:noProof/>
                <w:webHidden/>
              </w:rPr>
              <w:fldChar w:fldCharType="end"/>
            </w:r>
          </w:hyperlink>
        </w:p>
        <w:p w14:paraId="5827AC5D" w14:textId="16F9932C"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1" w:history="1">
            <w:r w:rsidRPr="00766341">
              <w:rPr>
                <w:rStyle w:val="Hyperlink"/>
                <w:rFonts w:ascii="Times New Roman" w:hAnsi="Times New Roman" w:cs="Times New Roman"/>
                <w:noProof/>
              </w:rPr>
              <w:t>5.2.3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_Toc84760451 \h </w:instrText>
            </w:r>
            <w:r>
              <w:rPr>
                <w:noProof/>
                <w:webHidden/>
              </w:rPr>
            </w:r>
            <w:r>
              <w:rPr>
                <w:noProof/>
                <w:webHidden/>
              </w:rPr>
              <w:fldChar w:fldCharType="separate"/>
            </w:r>
            <w:r>
              <w:rPr>
                <w:noProof/>
                <w:webHidden/>
              </w:rPr>
              <w:t>36</w:t>
            </w:r>
            <w:r>
              <w:rPr>
                <w:noProof/>
                <w:webHidden/>
              </w:rPr>
              <w:fldChar w:fldCharType="end"/>
            </w:r>
          </w:hyperlink>
        </w:p>
        <w:p w14:paraId="050C4840" w14:textId="47BEC0AE" w:rsidR="007A342A" w:rsidRDefault="007A342A">
          <w:pPr>
            <w:pStyle w:val="TOC2"/>
            <w:tabs>
              <w:tab w:val="left" w:pos="960"/>
              <w:tab w:val="right" w:leader="dot" w:pos="9350"/>
            </w:tabs>
            <w:rPr>
              <w:rFonts w:eastAsiaTheme="minorEastAsia" w:cstheme="minorBidi"/>
              <w:smallCaps w:val="0"/>
              <w:noProof/>
              <w:sz w:val="24"/>
              <w:szCs w:val="24"/>
            </w:rPr>
          </w:pPr>
          <w:hyperlink w:anchor="_Toc84760452" w:history="1">
            <w:r w:rsidRPr="00766341">
              <w:rPr>
                <w:rStyle w:val="Hyperlink"/>
                <w:rFonts w:ascii="Times New Roman" w:hAnsi="Times New Roman" w:cs="Times New Roman"/>
                <w:noProof/>
              </w:rPr>
              <w:t>5.3</w:t>
            </w:r>
            <w:r>
              <w:rPr>
                <w:rFonts w:eastAsiaTheme="minorEastAsia" w:cstheme="minorBidi"/>
                <w:smallCaps w:val="0"/>
                <w:noProof/>
                <w:sz w:val="24"/>
                <w:szCs w:val="24"/>
              </w:rPr>
              <w:tab/>
            </w:r>
            <w:r w:rsidRPr="00766341">
              <w:rPr>
                <w:rStyle w:val="Hyperlink"/>
                <w:rFonts w:ascii="Times New Roman" w:hAnsi="Times New Roman" w:cs="Times New Roman"/>
                <w:noProof/>
              </w:rPr>
              <w:t>Support for wake/sleep phrases</w:t>
            </w:r>
            <w:r>
              <w:rPr>
                <w:noProof/>
                <w:webHidden/>
              </w:rPr>
              <w:tab/>
            </w:r>
            <w:r>
              <w:rPr>
                <w:noProof/>
                <w:webHidden/>
              </w:rPr>
              <w:fldChar w:fldCharType="begin"/>
            </w:r>
            <w:r>
              <w:rPr>
                <w:noProof/>
                <w:webHidden/>
              </w:rPr>
              <w:instrText xml:space="preserve"> PAGEREF _Toc84760452 \h </w:instrText>
            </w:r>
            <w:r>
              <w:rPr>
                <w:noProof/>
                <w:webHidden/>
              </w:rPr>
            </w:r>
            <w:r>
              <w:rPr>
                <w:noProof/>
                <w:webHidden/>
              </w:rPr>
              <w:fldChar w:fldCharType="separate"/>
            </w:r>
            <w:r>
              <w:rPr>
                <w:noProof/>
                <w:webHidden/>
              </w:rPr>
              <w:t>36</w:t>
            </w:r>
            <w:r>
              <w:rPr>
                <w:noProof/>
                <w:webHidden/>
              </w:rPr>
              <w:fldChar w:fldCharType="end"/>
            </w:r>
          </w:hyperlink>
        </w:p>
        <w:p w14:paraId="433C7845" w14:textId="2A961651"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3" w:history="1">
            <w:r w:rsidRPr="00766341">
              <w:rPr>
                <w:rStyle w:val="Hyperlink"/>
                <w:rFonts w:ascii="Times New Roman" w:hAnsi="Times New Roman" w:cs="Times New Roman"/>
                <w:noProof/>
              </w:rPr>
              <w:t>5.3.1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_Toc84760453 \h </w:instrText>
            </w:r>
            <w:r>
              <w:rPr>
                <w:noProof/>
                <w:webHidden/>
              </w:rPr>
            </w:r>
            <w:r>
              <w:rPr>
                <w:noProof/>
                <w:webHidden/>
              </w:rPr>
              <w:fldChar w:fldCharType="separate"/>
            </w:r>
            <w:r>
              <w:rPr>
                <w:noProof/>
                <w:webHidden/>
              </w:rPr>
              <w:t>36</w:t>
            </w:r>
            <w:r>
              <w:rPr>
                <w:noProof/>
                <w:webHidden/>
              </w:rPr>
              <w:fldChar w:fldCharType="end"/>
            </w:r>
          </w:hyperlink>
        </w:p>
        <w:p w14:paraId="01DED1AD" w14:textId="5B2F8670"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4" w:history="1">
            <w:r w:rsidRPr="00766341">
              <w:rPr>
                <w:rStyle w:val="Hyperlink"/>
                <w:rFonts w:ascii="Times New Roman" w:hAnsi="Times New Roman" w:cs="Times New Roman"/>
                <w:noProof/>
              </w:rPr>
              <w:t>5.3.2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_Toc84760454 \h </w:instrText>
            </w:r>
            <w:r>
              <w:rPr>
                <w:noProof/>
                <w:webHidden/>
              </w:rPr>
            </w:r>
            <w:r>
              <w:rPr>
                <w:noProof/>
                <w:webHidden/>
              </w:rPr>
              <w:fldChar w:fldCharType="separate"/>
            </w:r>
            <w:r>
              <w:rPr>
                <w:noProof/>
                <w:webHidden/>
              </w:rPr>
              <w:t>37</w:t>
            </w:r>
            <w:r>
              <w:rPr>
                <w:noProof/>
                <w:webHidden/>
              </w:rPr>
              <w:fldChar w:fldCharType="end"/>
            </w:r>
          </w:hyperlink>
        </w:p>
        <w:p w14:paraId="5C1E8ED2" w14:textId="104A8B08"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5" w:history="1">
            <w:r w:rsidRPr="00766341">
              <w:rPr>
                <w:rStyle w:val="Hyperlink"/>
                <w:rFonts w:ascii="Times New Roman" w:hAnsi="Times New Roman" w:cs="Times New Roman"/>
                <w:noProof/>
              </w:rPr>
              <w:t>5.3.3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_Toc84760455 \h </w:instrText>
            </w:r>
            <w:r>
              <w:rPr>
                <w:noProof/>
                <w:webHidden/>
              </w:rPr>
            </w:r>
            <w:r>
              <w:rPr>
                <w:noProof/>
                <w:webHidden/>
              </w:rPr>
              <w:fldChar w:fldCharType="separate"/>
            </w:r>
            <w:r>
              <w:rPr>
                <w:noProof/>
                <w:webHidden/>
              </w:rPr>
              <w:t>37</w:t>
            </w:r>
            <w:r>
              <w:rPr>
                <w:noProof/>
                <w:webHidden/>
              </w:rPr>
              <w:fldChar w:fldCharType="end"/>
            </w:r>
          </w:hyperlink>
        </w:p>
        <w:p w14:paraId="1B59F83E" w14:textId="6677505B" w:rsidR="007A342A" w:rsidRDefault="007A342A">
          <w:pPr>
            <w:pStyle w:val="TOC2"/>
            <w:tabs>
              <w:tab w:val="left" w:pos="960"/>
              <w:tab w:val="right" w:leader="dot" w:pos="9350"/>
            </w:tabs>
            <w:rPr>
              <w:rFonts w:eastAsiaTheme="minorEastAsia" w:cstheme="minorBidi"/>
              <w:smallCaps w:val="0"/>
              <w:noProof/>
              <w:sz w:val="24"/>
              <w:szCs w:val="24"/>
            </w:rPr>
          </w:pPr>
          <w:hyperlink w:anchor="_Toc84760456" w:history="1">
            <w:r w:rsidRPr="00766341">
              <w:rPr>
                <w:rStyle w:val="Hyperlink"/>
                <w:rFonts w:ascii="Times New Roman" w:hAnsi="Times New Roman" w:cs="Times New Roman"/>
                <w:noProof/>
              </w:rPr>
              <w:t>5.4</w:t>
            </w:r>
            <w:r>
              <w:rPr>
                <w:rFonts w:eastAsiaTheme="minorEastAsia" w:cstheme="minorBidi"/>
                <w:smallCaps w:val="0"/>
                <w:noProof/>
                <w:sz w:val="24"/>
                <w:szCs w:val="24"/>
              </w:rPr>
              <w:tab/>
            </w:r>
            <w:r w:rsidRPr="00766341">
              <w:rPr>
                <w:rStyle w:val="Hyperlink"/>
                <w:rFonts w:ascii="Times New Roman" w:hAnsi="Times New Roman" w:cs="Times New Roman"/>
                <w:noProof/>
              </w:rPr>
              <w:t>Add, modify, and delete trigger words</w:t>
            </w:r>
            <w:r>
              <w:rPr>
                <w:noProof/>
                <w:webHidden/>
              </w:rPr>
              <w:tab/>
            </w:r>
            <w:r>
              <w:rPr>
                <w:noProof/>
                <w:webHidden/>
              </w:rPr>
              <w:fldChar w:fldCharType="begin"/>
            </w:r>
            <w:r>
              <w:rPr>
                <w:noProof/>
                <w:webHidden/>
              </w:rPr>
              <w:instrText xml:space="preserve"> PAGEREF _Toc84760456 \h </w:instrText>
            </w:r>
            <w:r>
              <w:rPr>
                <w:noProof/>
                <w:webHidden/>
              </w:rPr>
            </w:r>
            <w:r>
              <w:rPr>
                <w:noProof/>
                <w:webHidden/>
              </w:rPr>
              <w:fldChar w:fldCharType="separate"/>
            </w:r>
            <w:r>
              <w:rPr>
                <w:noProof/>
                <w:webHidden/>
              </w:rPr>
              <w:t>37</w:t>
            </w:r>
            <w:r>
              <w:rPr>
                <w:noProof/>
                <w:webHidden/>
              </w:rPr>
              <w:fldChar w:fldCharType="end"/>
            </w:r>
          </w:hyperlink>
        </w:p>
        <w:p w14:paraId="659526DB" w14:textId="22C30D96"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7" w:history="1">
            <w:r w:rsidRPr="00766341">
              <w:rPr>
                <w:rStyle w:val="Hyperlink"/>
                <w:rFonts w:ascii="Times New Roman" w:hAnsi="Times New Roman" w:cs="Times New Roman"/>
                <w:noProof/>
              </w:rPr>
              <w:t>5.4.1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_Toc84760457 \h </w:instrText>
            </w:r>
            <w:r>
              <w:rPr>
                <w:noProof/>
                <w:webHidden/>
              </w:rPr>
            </w:r>
            <w:r>
              <w:rPr>
                <w:noProof/>
                <w:webHidden/>
              </w:rPr>
              <w:fldChar w:fldCharType="separate"/>
            </w:r>
            <w:r>
              <w:rPr>
                <w:noProof/>
                <w:webHidden/>
              </w:rPr>
              <w:t>37</w:t>
            </w:r>
            <w:r>
              <w:rPr>
                <w:noProof/>
                <w:webHidden/>
              </w:rPr>
              <w:fldChar w:fldCharType="end"/>
            </w:r>
          </w:hyperlink>
        </w:p>
        <w:p w14:paraId="26009293" w14:textId="057A5B61"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8" w:history="1">
            <w:r w:rsidRPr="00766341">
              <w:rPr>
                <w:rStyle w:val="Hyperlink"/>
                <w:rFonts w:ascii="Times New Roman" w:hAnsi="Times New Roman" w:cs="Times New Roman"/>
                <w:noProof/>
              </w:rPr>
              <w:t>5.4.2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_Toc84760458 \h </w:instrText>
            </w:r>
            <w:r>
              <w:rPr>
                <w:noProof/>
                <w:webHidden/>
              </w:rPr>
            </w:r>
            <w:r>
              <w:rPr>
                <w:noProof/>
                <w:webHidden/>
              </w:rPr>
              <w:fldChar w:fldCharType="separate"/>
            </w:r>
            <w:r>
              <w:rPr>
                <w:noProof/>
                <w:webHidden/>
              </w:rPr>
              <w:t>37</w:t>
            </w:r>
            <w:r>
              <w:rPr>
                <w:noProof/>
                <w:webHidden/>
              </w:rPr>
              <w:fldChar w:fldCharType="end"/>
            </w:r>
          </w:hyperlink>
        </w:p>
        <w:p w14:paraId="7F03E445" w14:textId="2D89B365"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59" w:history="1">
            <w:r w:rsidRPr="00766341">
              <w:rPr>
                <w:rStyle w:val="Hyperlink"/>
                <w:rFonts w:ascii="Times New Roman" w:hAnsi="Times New Roman" w:cs="Times New Roman"/>
                <w:noProof/>
              </w:rPr>
              <w:t>5.4.3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_Toc84760459 \h </w:instrText>
            </w:r>
            <w:r>
              <w:rPr>
                <w:noProof/>
                <w:webHidden/>
              </w:rPr>
            </w:r>
            <w:r>
              <w:rPr>
                <w:noProof/>
                <w:webHidden/>
              </w:rPr>
              <w:fldChar w:fldCharType="separate"/>
            </w:r>
            <w:r>
              <w:rPr>
                <w:noProof/>
                <w:webHidden/>
              </w:rPr>
              <w:t>39</w:t>
            </w:r>
            <w:r>
              <w:rPr>
                <w:noProof/>
                <w:webHidden/>
              </w:rPr>
              <w:fldChar w:fldCharType="end"/>
            </w:r>
          </w:hyperlink>
        </w:p>
        <w:p w14:paraId="53592739" w14:textId="68CF8646" w:rsidR="007A342A" w:rsidRDefault="007A342A">
          <w:pPr>
            <w:pStyle w:val="TOC2"/>
            <w:tabs>
              <w:tab w:val="left" w:pos="960"/>
              <w:tab w:val="right" w:leader="dot" w:pos="9350"/>
            </w:tabs>
            <w:rPr>
              <w:rFonts w:eastAsiaTheme="minorEastAsia" w:cstheme="minorBidi"/>
              <w:smallCaps w:val="0"/>
              <w:noProof/>
              <w:sz w:val="24"/>
              <w:szCs w:val="24"/>
            </w:rPr>
          </w:pPr>
          <w:hyperlink w:anchor="_Toc84760460" w:history="1">
            <w:r w:rsidRPr="00766341">
              <w:rPr>
                <w:rStyle w:val="Hyperlink"/>
                <w:rFonts w:ascii="Times New Roman" w:hAnsi="Times New Roman" w:cs="Times New Roman"/>
                <w:noProof/>
              </w:rPr>
              <w:t>5.5</w:t>
            </w:r>
            <w:r>
              <w:rPr>
                <w:rFonts w:eastAsiaTheme="minorEastAsia" w:cstheme="minorBidi"/>
                <w:smallCaps w:val="0"/>
                <w:noProof/>
                <w:sz w:val="24"/>
                <w:szCs w:val="24"/>
              </w:rPr>
              <w:tab/>
            </w:r>
            <w:r w:rsidRPr="00766341">
              <w:rPr>
                <w:rStyle w:val="Hyperlink"/>
                <w:rFonts w:ascii="Times New Roman" w:hAnsi="Times New Roman" w:cs="Times New Roman"/>
                <w:noProof/>
              </w:rPr>
              <w:t>Listen and act on trigger words</w:t>
            </w:r>
            <w:r>
              <w:rPr>
                <w:noProof/>
                <w:webHidden/>
              </w:rPr>
              <w:tab/>
            </w:r>
            <w:r>
              <w:rPr>
                <w:noProof/>
                <w:webHidden/>
              </w:rPr>
              <w:fldChar w:fldCharType="begin"/>
            </w:r>
            <w:r>
              <w:rPr>
                <w:noProof/>
                <w:webHidden/>
              </w:rPr>
              <w:instrText xml:space="preserve"> PAGEREF _Toc84760460 \h </w:instrText>
            </w:r>
            <w:r>
              <w:rPr>
                <w:noProof/>
                <w:webHidden/>
              </w:rPr>
            </w:r>
            <w:r>
              <w:rPr>
                <w:noProof/>
                <w:webHidden/>
              </w:rPr>
              <w:fldChar w:fldCharType="separate"/>
            </w:r>
            <w:r>
              <w:rPr>
                <w:noProof/>
                <w:webHidden/>
              </w:rPr>
              <w:t>39</w:t>
            </w:r>
            <w:r>
              <w:rPr>
                <w:noProof/>
                <w:webHidden/>
              </w:rPr>
              <w:fldChar w:fldCharType="end"/>
            </w:r>
          </w:hyperlink>
        </w:p>
        <w:p w14:paraId="1E428ECD" w14:textId="0878816A"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1" w:history="1">
            <w:r w:rsidRPr="00766341">
              <w:rPr>
                <w:rStyle w:val="Hyperlink"/>
                <w:rFonts w:ascii="Times New Roman" w:hAnsi="Times New Roman" w:cs="Times New Roman"/>
                <w:noProof/>
              </w:rPr>
              <w:t>5.5.1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_Toc84760461 \h </w:instrText>
            </w:r>
            <w:r>
              <w:rPr>
                <w:noProof/>
                <w:webHidden/>
              </w:rPr>
            </w:r>
            <w:r>
              <w:rPr>
                <w:noProof/>
                <w:webHidden/>
              </w:rPr>
              <w:fldChar w:fldCharType="separate"/>
            </w:r>
            <w:r>
              <w:rPr>
                <w:noProof/>
                <w:webHidden/>
              </w:rPr>
              <w:t>39</w:t>
            </w:r>
            <w:r>
              <w:rPr>
                <w:noProof/>
                <w:webHidden/>
              </w:rPr>
              <w:fldChar w:fldCharType="end"/>
            </w:r>
          </w:hyperlink>
        </w:p>
        <w:p w14:paraId="7A6D00D2" w14:textId="52C3AA9D"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2" w:history="1">
            <w:r w:rsidRPr="00766341">
              <w:rPr>
                <w:rStyle w:val="Hyperlink"/>
                <w:rFonts w:ascii="Times New Roman" w:hAnsi="Times New Roman" w:cs="Times New Roman"/>
                <w:noProof/>
              </w:rPr>
              <w:t>5.5.2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_Toc84760462 \h </w:instrText>
            </w:r>
            <w:r>
              <w:rPr>
                <w:noProof/>
                <w:webHidden/>
              </w:rPr>
            </w:r>
            <w:r>
              <w:rPr>
                <w:noProof/>
                <w:webHidden/>
              </w:rPr>
              <w:fldChar w:fldCharType="separate"/>
            </w:r>
            <w:r>
              <w:rPr>
                <w:noProof/>
                <w:webHidden/>
              </w:rPr>
              <w:t>40</w:t>
            </w:r>
            <w:r>
              <w:rPr>
                <w:noProof/>
                <w:webHidden/>
              </w:rPr>
              <w:fldChar w:fldCharType="end"/>
            </w:r>
          </w:hyperlink>
        </w:p>
        <w:p w14:paraId="42C57AE4" w14:textId="3E0B5D7A"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3" w:history="1">
            <w:r w:rsidRPr="00766341">
              <w:rPr>
                <w:rStyle w:val="Hyperlink"/>
                <w:rFonts w:ascii="Times New Roman" w:hAnsi="Times New Roman" w:cs="Times New Roman"/>
                <w:noProof/>
              </w:rPr>
              <w:t>5.5.3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_Toc84760463 \h </w:instrText>
            </w:r>
            <w:r>
              <w:rPr>
                <w:noProof/>
                <w:webHidden/>
              </w:rPr>
            </w:r>
            <w:r>
              <w:rPr>
                <w:noProof/>
                <w:webHidden/>
              </w:rPr>
              <w:fldChar w:fldCharType="separate"/>
            </w:r>
            <w:r>
              <w:rPr>
                <w:noProof/>
                <w:webHidden/>
              </w:rPr>
              <w:t>40</w:t>
            </w:r>
            <w:r>
              <w:rPr>
                <w:noProof/>
                <w:webHidden/>
              </w:rPr>
              <w:fldChar w:fldCharType="end"/>
            </w:r>
          </w:hyperlink>
        </w:p>
        <w:p w14:paraId="2D084762" w14:textId="146223A9" w:rsidR="007A342A" w:rsidRDefault="007A342A">
          <w:pPr>
            <w:pStyle w:val="TOC2"/>
            <w:tabs>
              <w:tab w:val="left" w:pos="960"/>
              <w:tab w:val="right" w:leader="dot" w:pos="9350"/>
            </w:tabs>
            <w:rPr>
              <w:rFonts w:eastAsiaTheme="minorEastAsia" w:cstheme="minorBidi"/>
              <w:smallCaps w:val="0"/>
              <w:noProof/>
              <w:sz w:val="24"/>
              <w:szCs w:val="24"/>
            </w:rPr>
          </w:pPr>
          <w:hyperlink w:anchor="_Toc84760464" w:history="1">
            <w:r w:rsidRPr="00766341">
              <w:rPr>
                <w:rStyle w:val="Hyperlink"/>
                <w:rFonts w:ascii="Times New Roman" w:hAnsi="Times New Roman" w:cs="Times New Roman"/>
                <w:noProof/>
              </w:rPr>
              <w:t>5.6</w:t>
            </w:r>
            <w:r>
              <w:rPr>
                <w:rFonts w:eastAsiaTheme="minorEastAsia" w:cstheme="minorBidi"/>
                <w:smallCaps w:val="0"/>
                <w:noProof/>
                <w:sz w:val="24"/>
                <w:szCs w:val="24"/>
              </w:rPr>
              <w:tab/>
            </w:r>
            <w:r w:rsidRPr="00766341">
              <w:rPr>
                <w:rStyle w:val="Hyperlink"/>
                <w:rFonts w:ascii="Times New Roman" w:hAnsi="Times New Roman" w:cs="Times New Roman"/>
                <w:noProof/>
              </w:rPr>
              <w:t>Transcribe and save notes</w:t>
            </w:r>
            <w:r>
              <w:rPr>
                <w:noProof/>
                <w:webHidden/>
              </w:rPr>
              <w:tab/>
            </w:r>
            <w:r>
              <w:rPr>
                <w:noProof/>
                <w:webHidden/>
              </w:rPr>
              <w:fldChar w:fldCharType="begin"/>
            </w:r>
            <w:r>
              <w:rPr>
                <w:noProof/>
                <w:webHidden/>
              </w:rPr>
              <w:instrText xml:space="preserve"> PAGEREF _Toc84760464 \h </w:instrText>
            </w:r>
            <w:r>
              <w:rPr>
                <w:noProof/>
                <w:webHidden/>
              </w:rPr>
            </w:r>
            <w:r>
              <w:rPr>
                <w:noProof/>
                <w:webHidden/>
              </w:rPr>
              <w:fldChar w:fldCharType="separate"/>
            </w:r>
            <w:r>
              <w:rPr>
                <w:noProof/>
                <w:webHidden/>
              </w:rPr>
              <w:t>41</w:t>
            </w:r>
            <w:r>
              <w:rPr>
                <w:noProof/>
                <w:webHidden/>
              </w:rPr>
              <w:fldChar w:fldCharType="end"/>
            </w:r>
          </w:hyperlink>
        </w:p>
        <w:p w14:paraId="31A74A2D" w14:textId="4CCCDEA1"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5" w:history="1">
            <w:r w:rsidRPr="00766341">
              <w:rPr>
                <w:rStyle w:val="Hyperlink"/>
                <w:rFonts w:ascii="Times New Roman" w:hAnsi="Times New Roman" w:cs="Times New Roman"/>
                <w:noProof/>
              </w:rPr>
              <w:t>5.6.1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_Toc84760465 \h </w:instrText>
            </w:r>
            <w:r>
              <w:rPr>
                <w:noProof/>
                <w:webHidden/>
              </w:rPr>
            </w:r>
            <w:r>
              <w:rPr>
                <w:noProof/>
                <w:webHidden/>
              </w:rPr>
              <w:fldChar w:fldCharType="separate"/>
            </w:r>
            <w:r>
              <w:rPr>
                <w:noProof/>
                <w:webHidden/>
              </w:rPr>
              <w:t>41</w:t>
            </w:r>
            <w:r>
              <w:rPr>
                <w:noProof/>
                <w:webHidden/>
              </w:rPr>
              <w:fldChar w:fldCharType="end"/>
            </w:r>
          </w:hyperlink>
        </w:p>
        <w:p w14:paraId="79D57670" w14:textId="5C6D0FF9"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6" w:history="1">
            <w:r w:rsidRPr="00766341">
              <w:rPr>
                <w:rStyle w:val="Hyperlink"/>
                <w:rFonts w:ascii="Times New Roman" w:hAnsi="Times New Roman" w:cs="Times New Roman"/>
                <w:noProof/>
              </w:rPr>
              <w:t>5.6.2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_Toc84760466 \h </w:instrText>
            </w:r>
            <w:r>
              <w:rPr>
                <w:noProof/>
                <w:webHidden/>
              </w:rPr>
            </w:r>
            <w:r>
              <w:rPr>
                <w:noProof/>
                <w:webHidden/>
              </w:rPr>
              <w:fldChar w:fldCharType="separate"/>
            </w:r>
            <w:r>
              <w:rPr>
                <w:noProof/>
                <w:webHidden/>
              </w:rPr>
              <w:t>41</w:t>
            </w:r>
            <w:r>
              <w:rPr>
                <w:noProof/>
                <w:webHidden/>
              </w:rPr>
              <w:fldChar w:fldCharType="end"/>
            </w:r>
          </w:hyperlink>
        </w:p>
        <w:p w14:paraId="0D2D9B94" w14:textId="3330BF6A"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7" w:history="1">
            <w:r w:rsidRPr="00766341">
              <w:rPr>
                <w:rStyle w:val="Hyperlink"/>
                <w:rFonts w:ascii="Times New Roman" w:hAnsi="Times New Roman" w:cs="Times New Roman"/>
                <w:noProof/>
              </w:rPr>
              <w:t>5.6.3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_Toc84760467 \h </w:instrText>
            </w:r>
            <w:r>
              <w:rPr>
                <w:noProof/>
                <w:webHidden/>
              </w:rPr>
            </w:r>
            <w:r>
              <w:rPr>
                <w:noProof/>
                <w:webHidden/>
              </w:rPr>
              <w:fldChar w:fldCharType="separate"/>
            </w:r>
            <w:r>
              <w:rPr>
                <w:noProof/>
                <w:webHidden/>
              </w:rPr>
              <w:t>41</w:t>
            </w:r>
            <w:r>
              <w:rPr>
                <w:noProof/>
                <w:webHidden/>
              </w:rPr>
              <w:fldChar w:fldCharType="end"/>
            </w:r>
          </w:hyperlink>
        </w:p>
        <w:p w14:paraId="29B63E08" w14:textId="0D324F5E" w:rsidR="007A342A" w:rsidRDefault="007A342A">
          <w:pPr>
            <w:pStyle w:val="TOC2"/>
            <w:tabs>
              <w:tab w:val="left" w:pos="960"/>
              <w:tab w:val="right" w:leader="dot" w:pos="9350"/>
            </w:tabs>
            <w:rPr>
              <w:rFonts w:eastAsiaTheme="minorEastAsia" w:cstheme="minorBidi"/>
              <w:smallCaps w:val="0"/>
              <w:noProof/>
              <w:sz w:val="24"/>
              <w:szCs w:val="24"/>
            </w:rPr>
          </w:pPr>
          <w:hyperlink w:anchor="_Toc84760468" w:history="1">
            <w:r w:rsidRPr="00766341">
              <w:rPr>
                <w:rStyle w:val="Hyperlink"/>
                <w:rFonts w:ascii="Times New Roman" w:hAnsi="Times New Roman" w:cs="Times New Roman"/>
                <w:noProof/>
              </w:rPr>
              <w:t>5.7</w:t>
            </w:r>
            <w:r>
              <w:rPr>
                <w:rFonts w:eastAsiaTheme="minorEastAsia" w:cstheme="minorBidi"/>
                <w:smallCaps w:val="0"/>
                <w:noProof/>
                <w:sz w:val="24"/>
                <w:szCs w:val="24"/>
              </w:rPr>
              <w:tab/>
            </w:r>
            <w:r w:rsidRPr="00766341">
              <w:rPr>
                <w:rStyle w:val="Hyperlink"/>
                <w:rFonts w:ascii="Times New Roman" w:hAnsi="Times New Roman" w:cs="Times New Roman"/>
                <w:noProof/>
              </w:rPr>
              <w:t>Add, Modify, and Delete Notes</w:t>
            </w:r>
            <w:r>
              <w:rPr>
                <w:noProof/>
                <w:webHidden/>
              </w:rPr>
              <w:tab/>
            </w:r>
            <w:r>
              <w:rPr>
                <w:noProof/>
                <w:webHidden/>
              </w:rPr>
              <w:fldChar w:fldCharType="begin"/>
            </w:r>
            <w:r>
              <w:rPr>
                <w:noProof/>
                <w:webHidden/>
              </w:rPr>
              <w:instrText xml:space="preserve"> PAGEREF _Toc84760468 \h </w:instrText>
            </w:r>
            <w:r>
              <w:rPr>
                <w:noProof/>
                <w:webHidden/>
              </w:rPr>
            </w:r>
            <w:r>
              <w:rPr>
                <w:noProof/>
                <w:webHidden/>
              </w:rPr>
              <w:fldChar w:fldCharType="separate"/>
            </w:r>
            <w:r>
              <w:rPr>
                <w:noProof/>
                <w:webHidden/>
              </w:rPr>
              <w:t>41</w:t>
            </w:r>
            <w:r>
              <w:rPr>
                <w:noProof/>
                <w:webHidden/>
              </w:rPr>
              <w:fldChar w:fldCharType="end"/>
            </w:r>
          </w:hyperlink>
        </w:p>
        <w:p w14:paraId="4F767466" w14:textId="013E5D9E"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69" w:history="1">
            <w:r w:rsidRPr="00766341">
              <w:rPr>
                <w:rStyle w:val="Hyperlink"/>
                <w:rFonts w:ascii="Times New Roman" w:hAnsi="Times New Roman" w:cs="Times New Roman"/>
                <w:noProof/>
              </w:rPr>
              <w:t>5.7.1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_Toc84760469 \h </w:instrText>
            </w:r>
            <w:r>
              <w:rPr>
                <w:noProof/>
                <w:webHidden/>
              </w:rPr>
            </w:r>
            <w:r>
              <w:rPr>
                <w:noProof/>
                <w:webHidden/>
              </w:rPr>
              <w:fldChar w:fldCharType="separate"/>
            </w:r>
            <w:r>
              <w:rPr>
                <w:noProof/>
                <w:webHidden/>
              </w:rPr>
              <w:t>41</w:t>
            </w:r>
            <w:r>
              <w:rPr>
                <w:noProof/>
                <w:webHidden/>
              </w:rPr>
              <w:fldChar w:fldCharType="end"/>
            </w:r>
          </w:hyperlink>
        </w:p>
        <w:p w14:paraId="0E5C4F70" w14:textId="7D2F9B4F"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0" w:history="1">
            <w:r w:rsidRPr="00766341">
              <w:rPr>
                <w:rStyle w:val="Hyperlink"/>
                <w:rFonts w:ascii="Times New Roman" w:hAnsi="Times New Roman" w:cs="Times New Roman"/>
                <w:noProof/>
              </w:rPr>
              <w:t>5.7.2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_Toc84760470 \h </w:instrText>
            </w:r>
            <w:r>
              <w:rPr>
                <w:noProof/>
                <w:webHidden/>
              </w:rPr>
            </w:r>
            <w:r>
              <w:rPr>
                <w:noProof/>
                <w:webHidden/>
              </w:rPr>
              <w:fldChar w:fldCharType="separate"/>
            </w:r>
            <w:r>
              <w:rPr>
                <w:noProof/>
                <w:webHidden/>
              </w:rPr>
              <w:t>42</w:t>
            </w:r>
            <w:r>
              <w:rPr>
                <w:noProof/>
                <w:webHidden/>
              </w:rPr>
              <w:fldChar w:fldCharType="end"/>
            </w:r>
          </w:hyperlink>
        </w:p>
        <w:p w14:paraId="06604220" w14:textId="1E39D243" w:rsidR="007A342A" w:rsidRDefault="007A342A">
          <w:pPr>
            <w:pStyle w:val="TOC2"/>
            <w:tabs>
              <w:tab w:val="right" w:leader="dot" w:pos="9350"/>
            </w:tabs>
            <w:rPr>
              <w:rFonts w:eastAsiaTheme="minorEastAsia" w:cstheme="minorBidi"/>
              <w:smallCaps w:val="0"/>
              <w:noProof/>
              <w:sz w:val="24"/>
              <w:szCs w:val="24"/>
            </w:rPr>
          </w:pPr>
          <w:hyperlink w:anchor="_Toc84760471" w:history="1">
            <w:r w:rsidRPr="00766341">
              <w:rPr>
                <w:rStyle w:val="Hyperlink"/>
                <w:rFonts w:ascii="Times New Roman" w:hAnsi="Times New Roman" w:cs="Times New Roman"/>
                <w:b/>
                <w:bCs/>
                <w:noProof/>
              </w:rPr>
              <w:t>Editing note</w:t>
            </w:r>
            <w:r>
              <w:rPr>
                <w:noProof/>
                <w:webHidden/>
              </w:rPr>
              <w:tab/>
            </w:r>
            <w:r>
              <w:rPr>
                <w:noProof/>
                <w:webHidden/>
              </w:rPr>
              <w:fldChar w:fldCharType="begin"/>
            </w:r>
            <w:r>
              <w:rPr>
                <w:noProof/>
                <w:webHidden/>
              </w:rPr>
              <w:instrText xml:space="preserve"> PAGEREF _Toc84760471 \h </w:instrText>
            </w:r>
            <w:r>
              <w:rPr>
                <w:noProof/>
                <w:webHidden/>
              </w:rPr>
            </w:r>
            <w:r>
              <w:rPr>
                <w:noProof/>
                <w:webHidden/>
              </w:rPr>
              <w:fldChar w:fldCharType="separate"/>
            </w:r>
            <w:r>
              <w:rPr>
                <w:noProof/>
                <w:webHidden/>
              </w:rPr>
              <w:t>42</w:t>
            </w:r>
            <w:r>
              <w:rPr>
                <w:noProof/>
                <w:webHidden/>
              </w:rPr>
              <w:fldChar w:fldCharType="end"/>
            </w:r>
          </w:hyperlink>
        </w:p>
        <w:p w14:paraId="35D56F36" w14:textId="3C26875C" w:rsidR="007A342A" w:rsidRDefault="007A342A">
          <w:pPr>
            <w:pStyle w:val="TOC2"/>
            <w:tabs>
              <w:tab w:val="right" w:leader="dot" w:pos="9350"/>
            </w:tabs>
            <w:rPr>
              <w:rFonts w:eastAsiaTheme="minorEastAsia" w:cstheme="minorBidi"/>
              <w:smallCaps w:val="0"/>
              <w:noProof/>
              <w:sz w:val="24"/>
              <w:szCs w:val="24"/>
            </w:rPr>
          </w:pPr>
          <w:hyperlink w:anchor="_Toc84760472" w:history="1">
            <w:r w:rsidRPr="00766341">
              <w:rPr>
                <w:rStyle w:val="Hyperlink"/>
                <w:rFonts w:ascii="Times New Roman" w:hAnsi="Times New Roman" w:cs="Times New Roman"/>
                <w:b/>
                <w:bCs/>
                <w:noProof/>
              </w:rPr>
              <w:t>Delete Note</w:t>
            </w:r>
            <w:r>
              <w:rPr>
                <w:noProof/>
                <w:webHidden/>
              </w:rPr>
              <w:tab/>
            </w:r>
            <w:r>
              <w:rPr>
                <w:noProof/>
                <w:webHidden/>
              </w:rPr>
              <w:fldChar w:fldCharType="begin"/>
            </w:r>
            <w:r>
              <w:rPr>
                <w:noProof/>
                <w:webHidden/>
              </w:rPr>
              <w:instrText xml:space="preserve"> PAGEREF _Toc84760472 \h </w:instrText>
            </w:r>
            <w:r>
              <w:rPr>
                <w:noProof/>
                <w:webHidden/>
              </w:rPr>
            </w:r>
            <w:r>
              <w:rPr>
                <w:noProof/>
                <w:webHidden/>
              </w:rPr>
              <w:fldChar w:fldCharType="separate"/>
            </w:r>
            <w:r>
              <w:rPr>
                <w:noProof/>
                <w:webHidden/>
              </w:rPr>
              <w:t>42</w:t>
            </w:r>
            <w:r>
              <w:rPr>
                <w:noProof/>
                <w:webHidden/>
              </w:rPr>
              <w:fldChar w:fldCharType="end"/>
            </w:r>
          </w:hyperlink>
        </w:p>
        <w:p w14:paraId="58183D30" w14:textId="7CB1A90C"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3" w:history="1">
            <w:r w:rsidRPr="00766341">
              <w:rPr>
                <w:rStyle w:val="Hyperlink"/>
                <w:rFonts w:ascii="Times New Roman" w:hAnsi="Times New Roman" w:cs="Times New Roman"/>
                <w:noProof/>
              </w:rPr>
              <w:t>5.7.3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_Toc84760473 \h </w:instrText>
            </w:r>
            <w:r>
              <w:rPr>
                <w:noProof/>
                <w:webHidden/>
              </w:rPr>
            </w:r>
            <w:r>
              <w:rPr>
                <w:noProof/>
                <w:webHidden/>
              </w:rPr>
              <w:fldChar w:fldCharType="separate"/>
            </w:r>
            <w:r>
              <w:rPr>
                <w:noProof/>
                <w:webHidden/>
              </w:rPr>
              <w:t>43</w:t>
            </w:r>
            <w:r>
              <w:rPr>
                <w:noProof/>
                <w:webHidden/>
              </w:rPr>
              <w:fldChar w:fldCharType="end"/>
            </w:r>
          </w:hyperlink>
        </w:p>
        <w:p w14:paraId="34F03AB9" w14:textId="3434112F" w:rsidR="007A342A" w:rsidRDefault="007A342A">
          <w:pPr>
            <w:pStyle w:val="TOC2"/>
            <w:tabs>
              <w:tab w:val="left" w:pos="960"/>
              <w:tab w:val="right" w:leader="dot" w:pos="9350"/>
            </w:tabs>
            <w:rPr>
              <w:rFonts w:eastAsiaTheme="minorEastAsia" w:cstheme="minorBidi"/>
              <w:smallCaps w:val="0"/>
              <w:noProof/>
              <w:sz w:val="24"/>
              <w:szCs w:val="24"/>
            </w:rPr>
          </w:pPr>
          <w:hyperlink w:anchor="_Toc84760474" w:history="1">
            <w:r w:rsidRPr="00766341">
              <w:rPr>
                <w:rStyle w:val="Hyperlink"/>
                <w:rFonts w:ascii="Times New Roman" w:hAnsi="Times New Roman" w:cs="Times New Roman"/>
                <w:noProof/>
              </w:rPr>
              <w:t>5.8</w:t>
            </w:r>
            <w:r>
              <w:rPr>
                <w:rFonts w:eastAsiaTheme="minorEastAsia" w:cstheme="minorBidi"/>
                <w:smallCaps w:val="0"/>
                <w:noProof/>
                <w:sz w:val="24"/>
                <w:szCs w:val="24"/>
              </w:rPr>
              <w:tab/>
            </w:r>
            <w:r w:rsidRPr="00766341">
              <w:rPr>
                <w:rStyle w:val="Hyperlink"/>
                <w:rFonts w:ascii="Times New Roman" w:hAnsi="Times New Roman" w:cs="Times New Roman"/>
                <w:noProof/>
              </w:rPr>
              <w:t>Notes can be sorted by date and organized subject category</w:t>
            </w:r>
            <w:r>
              <w:rPr>
                <w:noProof/>
                <w:webHidden/>
              </w:rPr>
              <w:tab/>
            </w:r>
            <w:r>
              <w:rPr>
                <w:noProof/>
                <w:webHidden/>
              </w:rPr>
              <w:fldChar w:fldCharType="begin"/>
            </w:r>
            <w:r>
              <w:rPr>
                <w:noProof/>
                <w:webHidden/>
              </w:rPr>
              <w:instrText xml:space="preserve"> PAGEREF _Toc84760474 \h </w:instrText>
            </w:r>
            <w:r>
              <w:rPr>
                <w:noProof/>
                <w:webHidden/>
              </w:rPr>
            </w:r>
            <w:r>
              <w:rPr>
                <w:noProof/>
                <w:webHidden/>
              </w:rPr>
              <w:fldChar w:fldCharType="separate"/>
            </w:r>
            <w:r>
              <w:rPr>
                <w:noProof/>
                <w:webHidden/>
              </w:rPr>
              <w:t>43</w:t>
            </w:r>
            <w:r>
              <w:rPr>
                <w:noProof/>
                <w:webHidden/>
              </w:rPr>
              <w:fldChar w:fldCharType="end"/>
            </w:r>
          </w:hyperlink>
        </w:p>
        <w:p w14:paraId="7F098E57" w14:textId="5D9C2BBD"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5" w:history="1">
            <w:r w:rsidRPr="00766341">
              <w:rPr>
                <w:rStyle w:val="Hyperlink"/>
                <w:rFonts w:ascii="Times New Roman" w:hAnsi="Times New Roman" w:cs="Times New Roman"/>
                <w:noProof/>
              </w:rPr>
              <w:t>5.8.1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_Toc84760475 \h </w:instrText>
            </w:r>
            <w:r>
              <w:rPr>
                <w:noProof/>
                <w:webHidden/>
              </w:rPr>
            </w:r>
            <w:r>
              <w:rPr>
                <w:noProof/>
                <w:webHidden/>
              </w:rPr>
              <w:fldChar w:fldCharType="separate"/>
            </w:r>
            <w:r>
              <w:rPr>
                <w:noProof/>
                <w:webHidden/>
              </w:rPr>
              <w:t>43</w:t>
            </w:r>
            <w:r>
              <w:rPr>
                <w:noProof/>
                <w:webHidden/>
              </w:rPr>
              <w:fldChar w:fldCharType="end"/>
            </w:r>
          </w:hyperlink>
        </w:p>
        <w:p w14:paraId="2CA69638" w14:textId="16712016"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6" w:history="1">
            <w:r w:rsidRPr="00766341">
              <w:rPr>
                <w:rStyle w:val="Hyperlink"/>
                <w:rFonts w:ascii="Times New Roman" w:hAnsi="Times New Roman" w:cs="Times New Roman"/>
                <w:noProof/>
              </w:rPr>
              <w:t>5.8.2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_Toc84760476 \h </w:instrText>
            </w:r>
            <w:r>
              <w:rPr>
                <w:noProof/>
                <w:webHidden/>
              </w:rPr>
            </w:r>
            <w:r>
              <w:rPr>
                <w:noProof/>
                <w:webHidden/>
              </w:rPr>
              <w:fldChar w:fldCharType="separate"/>
            </w:r>
            <w:r>
              <w:rPr>
                <w:noProof/>
                <w:webHidden/>
              </w:rPr>
              <w:t>43</w:t>
            </w:r>
            <w:r>
              <w:rPr>
                <w:noProof/>
                <w:webHidden/>
              </w:rPr>
              <w:fldChar w:fldCharType="end"/>
            </w:r>
          </w:hyperlink>
        </w:p>
        <w:p w14:paraId="0DDDAA81" w14:textId="3A38AB01"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7" w:history="1">
            <w:r w:rsidRPr="00766341">
              <w:rPr>
                <w:rStyle w:val="Hyperlink"/>
                <w:rFonts w:ascii="Times New Roman" w:hAnsi="Times New Roman" w:cs="Times New Roman"/>
                <w:noProof/>
              </w:rPr>
              <w:t>5.8.3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_Toc84760477 \h </w:instrText>
            </w:r>
            <w:r>
              <w:rPr>
                <w:noProof/>
                <w:webHidden/>
              </w:rPr>
            </w:r>
            <w:r>
              <w:rPr>
                <w:noProof/>
                <w:webHidden/>
              </w:rPr>
              <w:fldChar w:fldCharType="separate"/>
            </w:r>
            <w:r>
              <w:rPr>
                <w:noProof/>
                <w:webHidden/>
              </w:rPr>
              <w:t>44</w:t>
            </w:r>
            <w:r>
              <w:rPr>
                <w:noProof/>
                <w:webHidden/>
              </w:rPr>
              <w:fldChar w:fldCharType="end"/>
            </w:r>
          </w:hyperlink>
        </w:p>
        <w:p w14:paraId="0BE2C745" w14:textId="6E76B7A5" w:rsidR="007A342A" w:rsidRDefault="007A342A">
          <w:pPr>
            <w:pStyle w:val="TOC2"/>
            <w:tabs>
              <w:tab w:val="left" w:pos="960"/>
              <w:tab w:val="right" w:leader="dot" w:pos="9350"/>
            </w:tabs>
            <w:rPr>
              <w:rFonts w:eastAsiaTheme="minorEastAsia" w:cstheme="minorBidi"/>
              <w:smallCaps w:val="0"/>
              <w:noProof/>
              <w:sz w:val="24"/>
              <w:szCs w:val="24"/>
            </w:rPr>
          </w:pPr>
          <w:hyperlink w:anchor="_Toc84760478" w:history="1">
            <w:r w:rsidRPr="00766341">
              <w:rPr>
                <w:rStyle w:val="Hyperlink"/>
                <w:rFonts w:ascii="Times New Roman" w:hAnsi="Times New Roman" w:cs="Times New Roman"/>
                <w:noProof/>
              </w:rPr>
              <w:t>5.9</w:t>
            </w:r>
            <w:r>
              <w:rPr>
                <w:rFonts w:eastAsiaTheme="minorEastAsia" w:cstheme="minorBidi"/>
                <w:smallCaps w:val="0"/>
                <w:noProof/>
                <w:sz w:val="24"/>
                <w:szCs w:val="24"/>
              </w:rPr>
              <w:tab/>
            </w:r>
            <w:r w:rsidRPr="00766341">
              <w:rPr>
                <w:rStyle w:val="Hyperlink"/>
                <w:rFonts w:ascii="Times New Roman" w:hAnsi="Times New Roman" w:cs="Times New Roman"/>
                <w:noProof/>
              </w:rPr>
              <w:t>Large icons for easy use</w:t>
            </w:r>
            <w:r>
              <w:rPr>
                <w:noProof/>
                <w:webHidden/>
              </w:rPr>
              <w:tab/>
            </w:r>
            <w:r>
              <w:rPr>
                <w:noProof/>
                <w:webHidden/>
              </w:rPr>
              <w:fldChar w:fldCharType="begin"/>
            </w:r>
            <w:r>
              <w:rPr>
                <w:noProof/>
                <w:webHidden/>
              </w:rPr>
              <w:instrText xml:space="preserve"> PAGEREF _Toc84760478 \h </w:instrText>
            </w:r>
            <w:r>
              <w:rPr>
                <w:noProof/>
                <w:webHidden/>
              </w:rPr>
            </w:r>
            <w:r>
              <w:rPr>
                <w:noProof/>
                <w:webHidden/>
              </w:rPr>
              <w:fldChar w:fldCharType="separate"/>
            </w:r>
            <w:r>
              <w:rPr>
                <w:noProof/>
                <w:webHidden/>
              </w:rPr>
              <w:t>44</w:t>
            </w:r>
            <w:r>
              <w:rPr>
                <w:noProof/>
                <w:webHidden/>
              </w:rPr>
              <w:fldChar w:fldCharType="end"/>
            </w:r>
          </w:hyperlink>
        </w:p>
        <w:p w14:paraId="16036295" w14:textId="4D765ED0"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79" w:history="1">
            <w:r w:rsidRPr="00766341">
              <w:rPr>
                <w:rStyle w:val="Hyperlink"/>
                <w:rFonts w:ascii="Times New Roman" w:hAnsi="Times New Roman" w:cs="Times New Roman"/>
                <w:noProof/>
              </w:rPr>
              <w:t>5.9.1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_Toc84760479 \h </w:instrText>
            </w:r>
            <w:r>
              <w:rPr>
                <w:noProof/>
                <w:webHidden/>
              </w:rPr>
            </w:r>
            <w:r>
              <w:rPr>
                <w:noProof/>
                <w:webHidden/>
              </w:rPr>
              <w:fldChar w:fldCharType="separate"/>
            </w:r>
            <w:r>
              <w:rPr>
                <w:noProof/>
                <w:webHidden/>
              </w:rPr>
              <w:t>44</w:t>
            </w:r>
            <w:r>
              <w:rPr>
                <w:noProof/>
                <w:webHidden/>
              </w:rPr>
              <w:fldChar w:fldCharType="end"/>
            </w:r>
          </w:hyperlink>
        </w:p>
        <w:p w14:paraId="1AE9B0AB" w14:textId="35D4C200"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80" w:history="1">
            <w:r w:rsidRPr="00766341">
              <w:rPr>
                <w:rStyle w:val="Hyperlink"/>
                <w:rFonts w:ascii="Times New Roman" w:hAnsi="Times New Roman" w:cs="Times New Roman"/>
                <w:noProof/>
              </w:rPr>
              <w:t>5.9.2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_Toc84760480 \h </w:instrText>
            </w:r>
            <w:r>
              <w:rPr>
                <w:noProof/>
                <w:webHidden/>
              </w:rPr>
            </w:r>
            <w:r>
              <w:rPr>
                <w:noProof/>
                <w:webHidden/>
              </w:rPr>
              <w:fldChar w:fldCharType="separate"/>
            </w:r>
            <w:r>
              <w:rPr>
                <w:noProof/>
                <w:webHidden/>
              </w:rPr>
              <w:t>44</w:t>
            </w:r>
            <w:r>
              <w:rPr>
                <w:noProof/>
                <w:webHidden/>
              </w:rPr>
              <w:fldChar w:fldCharType="end"/>
            </w:r>
          </w:hyperlink>
        </w:p>
        <w:p w14:paraId="122B4EFD" w14:textId="0B1259EB" w:rsidR="007A342A" w:rsidRDefault="007A342A">
          <w:pPr>
            <w:pStyle w:val="TOC3"/>
            <w:tabs>
              <w:tab w:val="left" w:pos="1200"/>
              <w:tab w:val="right" w:leader="dot" w:pos="9350"/>
            </w:tabs>
            <w:rPr>
              <w:rFonts w:eastAsiaTheme="minorEastAsia" w:cstheme="minorBidi"/>
              <w:i w:val="0"/>
              <w:iCs w:val="0"/>
              <w:noProof/>
              <w:sz w:val="24"/>
              <w:szCs w:val="24"/>
            </w:rPr>
          </w:pPr>
          <w:hyperlink w:anchor="_Toc84760481" w:history="1">
            <w:r w:rsidRPr="00766341">
              <w:rPr>
                <w:rStyle w:val="Hyperlink"/>
                <w:rFonts w:ascii="Times New Roman" w:hAnsi="Times New Roman" w:cs="Times New Roman"/>
                <w:noProof/>
              </w:rPr>
              <w:t>5.9.3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_Toc84760481 \h </w:instrText>
            </w:r>
            <w:r>
              <w:rPr>
                <w:noProof/>
                <w:webHidden/>
              </w:rPr>
            </w:r>
            <w:r>
              <w:rPr>
                <w:noProof/>
                <w:webHidden/>
              </w:rPr>
              <w:fldChar w:fldCharType="separate"/>
            </w:r>
            <w:r>
              <w:rPr>
                <w:noProof/>
                <w:webHidden/>
              </w:rPr>
              <w:t>44</w:t>
            </w:r>
            <w:r>
              <w:rPr>
                <w:noProof/>
                <w:webHidden/>
              </w:rPr>
              <w:fldChar w:fldCharType="end"/>
            </w:r>
          </w:hyperlink>
        </w:p>
        <w:p w14:paraId="22820299" w14:textId="0EAA8C83" w:rsidR="007A342A" w:rsidRDefault="007A342A">
          <w:pPr>
            <w:pStyle w:val="TOC2"/>
            <w:tabs>
              <w:tab w:val="left" w:pos="960"/>
              <w:tab w:val="right" w:leader="dot" w:pos="9350"/>
            </w:tabs>
            <w:rPr>
              <w:rFonts w:eastAsiaTheme="minorEastAsia" w:cstheme="minorBidi"/>
              <w:smallCaps w:val="0"/>
              <w:noProof/>
              <w:sz w:val="24"/>
              <w:szCs w:val="24"/>
            </w:rPr>
          </w:pPr>
          <w:hyperlink w:anchor="_Toc84760482" w:history="1">
            <w:r w:rsidRPr="00766341">
              <w:rPr>
                <w:rStyle w:val="Hyperlink"/>
                <w:rFonts w:ascii="Times New Roman" w:hAnsi="Times New Roman" w:cs="Times New Roman"/>
                <w:noProof/>
              </w:rPr>
              <w:t>5.10</w:t>
            </w:r>
            <w:r>
              <w:rPr>
                <w:rFonts w:eastAsiaTheme="minorEastAsia" w:cstheme="minorBidi"/>
                <w:smallCaps w:val="0"/>
                <w:noProof/>
                <w:sz w:val="24"/>
                <w:szCs w:val="24"/>
              </w:rPr>
              <w:tab/>
            </w:r>
            <w:r w:rsidRPr="00766341">
              <w:rPr>
                <w:rStyle w:val="Hyperlink"/>
                <w:rFonts w:ascii="Times New Roman" w:hAnsi="Times New Roman" w:cs="Times New Roman"/>
                <w:noProof/>
              </w:rPr>
              <w:t>Notes are searchable by keyword and date</w:t>
            </w:r>
            <w:r>
              <w:rPr>
                <w:noProof/>
                <w:webHidden/>
              </w:rPr>
              <w:tab/>
            </w:r>
            <w:r>
              <w:rPr>
                <w:noProof/>
                <w:webHidden/>
              </w:rPr>
              <w:fldChar w:fldCharType="begin"/>
            </w:r>
            <w:r>
              <w:rPr>
                <w:noProof/>
                <w:webHidden/>
              </w:rPr>
              <w:instrText xml:space="preserve"> PAGEREF _Toc84760482 \h </w:instrText>
            </w:r>
            <w:r>
              <w:rPr>
                <w:noProof/>
                <w:webHidden/>
              </w:rPr>
            </w:r>
            <w:r>
              <w:rPr>
                <w:noProof/>
                <w:webHidden/>
              </w:rPr>
              <w:fldChar w:fldCharType="separate"/>
            </w:r>
            <w:r>
              <w:rPr>
                <w:noProof/>
                <w:webHidden/>
              </w:rPr>
              <w:t>44</w:t>
            </w:r>
            <w:r>
              <w:rPr>
                <w:noProof/>
                <w:webHidden/>
              </w:rPr>
              <w:fldChar w:fldCharType="end"/>
            </w:r>
          </w:hyperlink>
        </w:p>
        <w:p w14:paraId="70AA7462" w14:textId="3D3F8A66"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3" w:history="1">
            <w:r w:rsidRPr="00766341">
              <w:rPr>
                <w:rStyle w:val="Hyperlink"/>
                <w:rFonts w:ascii="Times New Roman" w:hAnsi="Times New Roman" w:cs="Times New Roman"/>
                <w:noProof/>
              </w:rPr>
              <w:t>5.10.1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_Toc84760483 \h </w:instrText>
            </w:r>
            <w:r>
              <w:rPr>
                <w:noProof/>
                <w:webHidden/>
              </w:rPr>
            </w:r>
            <w:r>
              <w:rPr>
                <w:noProof/>
                <w:webHidden/>
              </w:rPr>
              <w:fldChar w:fldCharType="separate"/>
            </w:r>
            <w:r>
              <w:rPr>
                <w:noProof/>
                <w:webHidden/>
              </w:rPr>
              <w:t>44</w:t>
            </w:r>
            <w:r>
              <w:rPr>
                <w:noProof/>
                <w:webHidden/>
              </w:rPr>
              <w:fldChar w:fldCharType="end"/>
            </w:r>
          </w:hyperlink>
        </w:p>
        <w:p w14:paraId="563FB468" w14:textId="67EA5A2B"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4" w:history="1">
            <w:r w:rsidRPr="00766341">
              <w:rPr>
                <w:rStyle w:val="Hyperlink"/>
                <w:rFonts w:ascii="Times New Roman" w:hAnsi="Times New Roman" w:cs="Times New Roman"/>
                <w:noProof/>
              </w:rPr>
              <w:t>5.10.2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_Toc84760484 \h </w:instrText>
            </w:r>
            <w:r>
              <w:rPr>
                <w:noProof/>
                <w:webHidden/>
              </w:rPr>
            </w:r>
            <w:r>
              <w:rPr>
                <w:noProof/>
                <w:webHidden/>
              </w:rPr>
              <w:fldChar w:fldCharType="separate"/>
            </w:r>
            <w:r>
              <w:rPr>
                <w:noProof/>
                <w:webHidden/>
              </w:rPr>
              <w:t>44</w:t>
            </w:r>
            <w:r>
              <w:rPr>
                <w:noProof/>
                <w:webHidden/>
              </w:rPr>
              <w:fldChar w:fldCharType="end"/>
            </w:r>
          </w:hyperlink>
        </w:p>
        <w:p w14:paraId="64F8EDB2" w14:textId="78CB1CB8"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5" w:history="1">
            <w:r w:rsidRPr="00766341">
              <w:rPr>
                <w:rStyle w:val="Hyperlink"/>
                <w:rFonts w:ascii="Times New Roman" w:hAnsi="Times New Roman" w:cs="Times New Roman"/>
                <w:noProof/>
              </w:rPr>
              <w:t>5.10.3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_Toc84760485 \h </w:instrText>
            </w:r>
            <w:r>
              <w:rPr>
                <w:noProof/>
                <w:webHidden/>
              </w:rPr>
            </w:r>
            <w:r>
              <w:rPr>
                <w:noProof/>
                <w:webHidden/>
              </w:rPr>
              <w:fldChar w:fldCharType="separate"/>
            </w:r>
            <w:r>
              <w:rPr>
                <w:noProof/>
                <w:webHidden/>
              </w:rPr>
              <w:t>45</w:t>
            </w:r>
            <w:r>
              <w:rPr>
                <w:noProof/>
                <w:webHidden/>
              </w:rPr>
              <w:fldChar w:fldCharType="end"/>
            </w:r>
          </w:hyperlink>
        </w:p>
        <w:p w14:paraId="3CC39F6E" w14:textId="5A06E929" w:rsidR="007A342A" w:rsidRDefault="007A342A">
          <w:pPr>
            <w:pStyle w:val="TOC2"/>
            <w:tabs>
              <w:tab w:val="left" w:pos="960"/>
              <w:tab w:val="right" w:leader="dot" w:pos="9350"/>
            </w:tabs>
            <w:rPr>
              <w:rFonts w:eastAsiaTheme="minorEastAsia" w:cstheme="minorBidi"/>
              <w:smallCaps w:val="0"/>
              <w:noProof/>
              <w:sz w:val="24"/>
              <w:szCs w:val="24"/>
            </w:rPr>
          </w:pPr>
          <w:hyperlink w:anchor="_Toc84760486" w:history="1">
            <w:r w:rsidRPr="00766341">
              <w:rPr>
                <w:rStyle w:val="Hyperlink"/>
                <w:rFonts w:ascii="Times New Roman" w:hAnsi="Times New Roman" w:cs="Times New Roman"/>
                <w:noProof/>
              </w:rPr>
              <w:t>5.11</w:t>
            </w:r>
            <w:r>
              <w:rPr>
                <w:rFonts w:eastAsiaTheme="minorEastAsia" w:cstheme="minorBidi"/>
                <w:smallCaps w:val="0"/>
                <w:noProof/>
                <w:sz w:val="24"/>
                <w:szCs w:val="24"/>
              </w:rPr>
              <w:tab/>
            </w:r>
            <w:r w:rsidRPr="00766341">
              <w:rPr>
                <w:rStyle w:val="Hyperlink"/>
                <w:rFonts w:ascii="Times New Roman" w:hAnsi="Times New Roman" w:cs="Times New Roman"/>
                <w:noProof/>
              </w:rPr>
              <w:t>On-boarding assistance</w:t>
            </w:r>
            <w:r>
              <w:rPr>
                <w:noProof/>
                <w:webHidden/>
              </w:rPr>
              <w:tab/>
            </w:r>
            <w:r>
              <w:rPr>
                <w:noProof/>
                <w:webHidden/>
              </w:rPr>
              <w:fldChar w:fldCharType="begin"/>
            </w:r>
            <w:r>
              <w:rPr>
                <w:noProof/>
                <w:webHidden/>
              </w:rPr>
              <w:instrText xml:space="preserve"> PAGEREF _Toc84760486 \h </w:instrText>
            </w:r>
            <w:r>
              <w:rPr>
                <w:noProof/>
                <w:webHidden/>
              </w:rPr>
            </w:r>
            <w:r>
              <w:rPr>
                <w:noProof/>
                <w:webHidden/>
              </w:rPr>
              <w:fldChar w:fldCharType="separate"/>
            </w:r>
            <w:r>
              <w:rPr>
                <w:noProof/>
                <w:webHidden/>
              </w:rPr>
              <w:t>45</w:t>
            </w:r>
            <w:r>
              <w:rPr>
                <w:noProof/>
                <w:webHidden/>
              </w:rPr>
              <w:fldChar w:fldCharType="end"/>
            </w:r>
          </w:hyperlink>
        </w:p>
        <w:p w14:paraId="37C809AA" w14:textId="6B54AFE0"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7" w:history="1">
            <w:r w:rsidRPr="00766341">
              <w:rPr>
                <w:rStyle w:val="Hyperlink"/>
                <w:rFonts w:ascii="Times New Roman" w:hAnsi="Times New Roman" w:cs="Times New Roman"/>
                <w:noProof/>
              </w:rPr>
              <w:t>5.11.1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_Toc84760487 \h </w:instrText>
            </w:r>
            <w:r>
              <w:rPr>
                <w:noProof/>
                <w:webHidden/>
              </w:rPr>
            </w:r>
            <w:r>
              <w:rPr>
                <w:noProof/>
                <w:webHidden/>
              </w:rPr>
              <w:fldChar w:fldCharType="separate"/>
            </w:r>
            <w:r>
              <w:rPr>
                <w:noProof/>
                <w:webHidden/>
              </w:rPr>
              <w:t>45</w:t>
            </w:r>
            <w:r>
              <w:rPr>
                <w:noProof/>
                <w:webHidden/>
              </w:rPr>
              <w:fldChar w:fldCharType="end"/>
            </w:r>
          </w:hyperlink>
        </w:p>
        <w:p w14:paraId="10279C46" w14:textId="340A7979"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8" w:history="1">
            <w:r w:rsidRPr="00766341">
              <w:rPr>
                <w:rStyle w:val="Hyperlink"/>
                <w:rFonts w:ascii="Times New Roman" w:hAnsi="Times New Roman" w:cs="Times New Roman"/>
                <w:noProof/>
              </w:rPr>
              <w:t>5.11.2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_Toc84760488 \h </w:instrText>
            </w:r>
            <w:r>
              <w:rPr>
                <w:noProof/>
                <w:webHidden/>
              </w:rPr>
            </w:r>
            <w:r>
              <w:rPr>
                <w:noProof/>
                <w:webHidden/>
              </w:rPr>
              <w:fldChar w:fldCharType="separate"/>
            </w:r>
            <w:r>
              <w:rPr>
                <w:noProof/>
                <w:webHidden/>
              </w:rPr>
              <w:t>45</w:t>
            </w:r>
            <w:r>
              <w:rPr>
                <w:noProof/>
                <w:webHidden/>
              </w:rPr>
              <w:fldChar w:fldCharType="end"/>
            </w:r>
          </w:hyperlink>
        </w:p>
        <w:p w14:paraId="5AA2D0EA" w14:textId="433E9C13"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89" w:history="1">
            <w:r w:rsidRPr="00766341">
              <w:rPr>
                <w:rStyle w:val="Hyperlink"/>
                <w:rFonts w:ascii="Times New Roman" w:hAnsi="Times New Roman" w:cs="Times New Roman"/>
                <w:noProof/>
              </w:rPr>
              <w:t>5.11.3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_Toc84760489 \h </w:instrText>
            </w:r>
            <w:r>
              <w:rPr>
                <w:noProof/>
                <w:webHidden/>
              </w:rPr>
            </w:r>
            <w:r>
              <w:rPr>
                <w:noProof/>
                <w:webHidden/>
              </w:rPr>
              <w:fldChar w:fldCharType="separate"/>
            </w:r>
            <w:r>
              <w:rPr>
                <w:noProof/>
                <w:webHidden/>
              </w:rPr>
              <w:t>46</w:t>
            </w:r>
            <w:r>
              <w:rPr>
                <w:noProof/>
                <w:webHidden/>
              </w:rPr>
              <w:fldChar w:fldCharType="end"/>
            </w:r>
          </w:hyperlink>
        </w:p>
        <w:p w14:paraId="333596A5" w14:textId="61EA2AC2" w:rsidR="007A342A" w:rsidRDefault="007A342A">
          <w:pPr>
            <w:pStyle w:val="TOC2"/>
            <w:tabs>
              <w:tab w:val="left" w:pos="960"/>
              <w:tab w:val="right" w:leader="dot" w:pos="9350"/>
            </w:tabs>
            <w:rPr>
              <w:rFonts w:eastAsiaTheme="minorEastAsia" w:cstheme="minorBidi"/>
              <w:smallCaps w:val="0"/>
              <w:noProof/>
              <w:sz w:val="24"/>
              <w:szCs w:val="24"/>
            </w:rPr>
          </w:pPr>
          <w:hyperlink w:anchor="_Toc84760490" w:history="1">
            <w:r w:rsidRPr="00766341">
              <w:rPr>
                <w:rStyle w:val="Hyperlink"/>
                <w:rFonts w:ascii="Times New Roman" w:hAnsi="Times New Roman" w:cs="Times New Roman"/>
                <w:noProof/>
              </w:rPr>
              <w:t>5.12</w:t>
            </w:r>
            <w:r>
              <w:rPr>
                <w:rFonts w:eastAsiaTheme="minorEastAsia" w:cstheme="minorBidi"/>
                <w:smallCaps w:val="0"/>
                <w:noProof/>
                <w:sz w:val="24"/>
                <w:szCs w:val="24"/>
              </w:rPr>
              <w:tab/>
            </w:r>
            <w:r w:rsidRPr="00766341">
              <w:rPr>
                <w:rStyle w:val="Hyperlink"/>
                <w:rFonts w:ascii="Times New Roman" w:hAnsi="Times New Roman" w:cs="Times New Roman"/>
                <w:noProof/>
              </w:rPr>
              <w:t>Help</w:t>
            </w:r>
            <w:r>
              <w:rPr>
                <w:noProof/>
                <w:webHidden/>
              </w:rPr>
              <w:tab/>
            </w:r>
            <w:r>
              <w:rPr>
                <w:noProof/>
                <w:webHidden/>
              </w:rPr>
              <w:fldChar w:fldCharType="begin"/>
            </w:r>
            <w:r>
              <w:rPr>
                <w:noProof/>
                <w:webHidden/>
              </w:rPr>
              <w:instrText xml:space="preserve"> PAGEREF _Toc84760490 \h </w:instrText>
            </w:r>
            <w:r>
              <w:rPr>
                <w:noProof/>
                <w:webHidden/>
              </w:rPr>
            </w:r>
            <w:r>
              <w:rPr>
                <w:noProof/>
                <w:webHidden/>
              </w:rPr>
              <w:fldChar w:fldCharType="separate"/>
            </w:r>
            <w:r>
              <w:rPr>
                <w:noProof/>
                <w:webHidden/>
              </w:rPr>
              <w:t>46</w:t>
            </w:r>
            <w:r>
              <w:rPr>
                <w:noProof/>
                <w:webHidden/>
              </w:rPr>
              <w:fldChar w:fldCharType="end"/>
            </w:r>
          </w:hyperlink>
        </w:p>
        <w:p w14:paraId="29E11887" w14:textId="79B86502"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1" w:history="1">
            <w:r w:rsidRPr="00766341">
              <w:rPr>
                <w:rStyle w:val="Hyperlink"/>
                <w:rFonts w:ascii="Times New Roman" w:hAnsi="Times New Roman" w:cs="Times New Roman"/>
                <w:noProof/>
              </w:rPr>
              <w:t>5.12.1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_Toc84760491 \h </w:instrText>
            </w:r>
            <w:r>
              <w:rPr>
                <w:noProof/>
                <w:webHidden/>
              </w:rPr>
            </w:r>
            <w:r>
              <w:rPr>
                <w:noProof/>
                <w:webHidden/>
              </w:rPr>
              <w:fldChar w:fldCharType="separate"/>
            </w:r>
            <w:r>
              <w:rPr>
                <w:noProof/>
                <w:webHidden/>
              </w:rPr>
              <w:t>46</w:t>
            </w:r>
            <w:r>
              <w:rPr>
                <w:noProof/>
                <w:webHidden/>
              </w:rPr>
              <w:fldChar w:fldCharType="end"/>
            </w:r>
          </w:hyperlink>
        </w:p>
        <w:p w14:paraId="3B76ABB0" w14:textId="27F20572"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2" w:history="1">
            <w:r w:rsidRPr="00766341">
              <w:rPr>
                <w:rStyle w:val="Hyperlink"/>
                <w:rFonts w:ascii="Times New Roman" w:hAnsi="Times New Roman" w:cs="Times New Roman"/>
                <w:noProof/>
              </w:rPr>
              <w:t>5.12.2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_Toc84760492 \h </w:instrText>
            </w:r>
            <w:r>
              <w:rPr>
                <w:noProof/>
                <w:webHidden/>
              </w:rPr>
            </w:r>
            <w:r>
              <w:rPr>
                <w:noProof/>
                <w:webHidden/>
              </w:rPr>
              <w:fldChar w:fldCharType="separate"/>
            </w:r>
            <w:r>
              <w:rPr>
                <w:noProof/>
                <w:webHidden/>
              </w:rPr>
              <w:t>47</w:t>
            </w:r>
            <w:r>
              <w:rPr>
                <w:noProof/>
                <w:webHidden/>
              </w:rPr>
              <w:fldChar w:fldCharType="end"/>
            </w:r>
          </w:hyperlink>
        </w:p>
        <w:p w14:paraId="52A56510" w14:textId="0FA0DBF1"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3" w:history="1">
            <w:r w:rsidRPr="00766341">
              <w:rPr>
                <w:rStyle w:val="Hyperlink"/>
                <w:rFonts w:ascii="Times New Roman" w:hAnsi="Times New Roman" w:cs="Times New Roman"/>
                <w:noProof/>
              </w:rPr>
              <w:t>5.12.3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_Toc84760493 \h </w:instrText>
            </w:r>
            <w:r>
              <w:rPr>
                <w:noProof/>
                <w:webHidden/>
              </w:rPr>
            </w:r>
            <w:r>
              <w:rPr>
                <w:noProof/>
                <w:webHidden/>
              </w:rPr>
              <w:fldChar w:fldCharType="separate"/>
            </w:r>
            <w:r>
              <w:rPr>
                <w:noProof/>
                <w:webHidden/>
              </w:rPr>
              <w:t>47</w:t>
            </w:r>
            <w:r>
              <w:rPr>
                <w:noProof/>
                <w:webHidden/>
              </w:rPr>
              <w:fldChar w:fldCharType="end"/>
            </w:r>
          </w:hyperlink>
        </w:p>
        <w:p w14:paraId="2E2306C2" w14:textId="661FCB33" w:rsidR="007A342A" w:rsidRDefault="007A342A">
          <w:pPr>
            <w:pStyle w:val="TOC2"/>
            <w:tabs>
              <w:tab w:val="left" w:pos="960"/>
              <w:tab w:val="right" w:leader="dot" w:pos="9350"/>
            </w:tabs>
            <w:rPr>
              <w:rFonts w:eastAsiaTheme="minorEastAsia" w:cstheme="minorBidi"/>
              <w:smallCaps w:val="0"/>
              <w:noProof/>
              <w:sz w:val="24"/>
              <w:szCs w:val="24"/>
            </w:rPr>
          </w:pPr>
          <w:hyperlink w:anchor="_Toc84760494" w:history="1">
            <w:r w:rsidRPr="00766341">
              <w:rPr>
                <w:rStyle w:val="Hyperlink"/>
                <w:rFonts w:ascii="Times New Roman" w:hAnsi="Times New Roman" w:cs="Times New Roman"/>
                <w:noProof/>
              </w:rPr>
              <w:t>5.13</w:t>
            </w:r>
            <w:r>
              <w:rPr>
                <w:rFonts w:eastAsiaTheme="minorEastAsia" w:cstheme="minorBidi"/>
                <w:smallCaps w:val="0"/>
                <w:noProof/>
                <w:sz w:val="24"/>
                <w:szCs w:val="24"/>
              </w:rPr>
              <w:tab/>
            </w:r>
            <w:r w:rsidRPr="00766341">
              <w:rPr>
                <w:rStyle w:val="Hyperlink"/>
                <w:rFonts w:ascii="Times New Roman" w:hAnsi="Times New Roman" w:cs="Times New Roman"/>
                <w:noProof/>
              </w:rPr>
              <w:t>Cloud Support</w:t>
            </w:r>
            <w:r>
              <w:rPr>
                <w:noProof/>
                <w:webHidden/>
              </w:rPr>
              <w:tab/>
            </w:r>
            <w:r>
              <w:rPr>
                <w:noProof/>
                <w:webHidden/>
              </w:rPr>
              <w:fldChar w:fldCharType="begin"/>
            </w:r>
            <w:r>
              <w:rPr>
                <w:noProof/>
                <w:webHidden/>
              </w:rPr>
              <w:instrText xml:space="preserve"> PAGEREF _Toc84760494 \h </w:instrText>
            </w:r>
            <w:r>
              <w:rPr>
                <w:noProof/>
                <w:webHidden/>
              </w:rPr>
            </w:r>
            <w:r>
              <w:rPr>
                <w:noProof/>
                <w:webHidden/>
              </w:rPr>
              <w:fldChar w:fldCharType="separate"/>
            </w:r>
            <w:r>
              <w:rPr>
                <w:noProof/>
                <w:webHidden/>
              </w:rPr>
              <w:t>47</w:t>
            </w:r>
            <w:r>
              <w:rPr>
                <w:noProof/>
                <w:webHidden/>
              </w:rPr>
              <w:fldChar w:fldCharType="end"/>
            </w:r>
          </w:hyperlink>
        </w:p>
        <w:p w14:paraId="10C70231" w14:textId="186CC5ED"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5" w:history="1">
            <w:r w:rsidRPr="00766341">
              <w:rPr>
                <w:rStyle w:val="Hyperlink"/>
                <w:rFonts w:ascii="Times New Roman" w:hAnsi="Times New Roman" w:cs="Times New Roman"/>
                <w:noProof/>
              </w:rPr>
              <w:t>5.13.1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_Toc84760495 \h </w:instrText>
            </w:r>
            <w:r>
              <w:rPr>
                <w:noProof/>
                <w:webHidden/>
              </w:rPr>
            </w:r>
            <w:r>
              <w:rPr>
                <w:noProof/>
                <w:webHidden/>
              </w:rPr>
              <w:fldChar w:fldCharType="separate"/>
            </w:r>
            <w:r>
              <w:rPr>
                <w:noProof/>
                <w:webHidden/>
              </w:rPr>
              <w:t>47</w:t>
            </w:r>
            <w:r>
              <w:rPr>
                <w:noProof/>
                <w:webHidden/>
              </w:rPr>
              <w:fldChar w:fldCharType="end"/>
            </w:r>
          </w:hyperlink>
        </w:p>
        <w:p w14:paraId="3DABD0BE" w14:textId="2500FC1C"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6" w:history="1">
            <w:r w:rsidRPr="00766341">
              <w:rPr>
                <w:rStyle w:val="Hyperlink"/>
                <w:rFonts w:ascii="Times New Roman" w:hAnsi="Times New Roman" w:cs="Times New Roman"/>
                <w:noProof/>
              </w:rPr>
              <w:t>5.13.2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_Toc84760496 \h </w:instrText>
            </w:r>
            <w:r>
              <w:rPr>
                <w:noProof/>
                <w:webHidden/>
              </w:rPr>
            </w:r>
            <w:r>
              <w:rPr>
                <w:noProof/>
                <w:webHidden/>
              </w:rPr>
              <w:fldChar w:fldCharType="separate"/>
            </w:r>
            <w:r>
              <w:rPr>
                <w:noProof/>
                <w:webHidden/>
              </w:rPr>
              <w:t>47</w:t>
            </w:r>
            <w:r>
              <w:rPr>
                <w:noProof/>
                <w:webHidden/>
              </w:rPr>
              <w:fldChar w:fldCharType="end"/>
            </w:r>
          </w:hyperlink>
        </w:p>
        <w:p w14:paraId="0373D2AF" w14:textId="334F54DD"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7" w:history="1">
            <w:r w:rsidRPr="00766341">
              <w:rPr>
                <w:rStyle w:val="Hyperlink"/>
                <w:rFonts w:ascii="Times New Roman" w:hAnsi="Times New Roman" w:cs="Times New Roman"/>
                <w:noProof/>
              </w:rPr>
              <w:t>5.13.3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_Toc84760497 \h </w:instrText>
            </w:r>
            <w:r>
              <w:rPr>
                <w:noProof/>
                <w:webHidden/>
              </w:rPr>
            </w:r>
            <w:r>
              <w:rPr>
                <w:noProof/>
                <w:webHidden/>
              </w:rPr>
              <w:fldChar w:fldCharType="separate"/>
            </w:r>
            <w:r>
              <w:rPr>
                <w:noProof/>
                <w:webHidden/>
              </w:rPr>
              <w:t>48</w:t>
            </w:r>
            <w:r>
              <w:rPr>
                <w:noProof/>
                <w:webHidden/>
              </w:rPr>
              <w:fldChar w:fldCharType="end"/>
            </w:r>
          </w:hyperlink>
        </w:p>
        <w:p w14:paraId="0D6625E5" w14:textId="67A69519" w:rsidR="007A342A" w:rsidRDefault="007A342A">
          <w:pPr>
            <w:pStyle w:val="TOC2"/>
            <w:tabs>
              <w:tab w:val="left" w:pos="960"/>
              <w:tab w:val="right" w:leader="dot" w:pos="9350"/>
            </w:tabs>
            <w:rPr>
              <w:rFonts w:eastAsiaTheme="minorEastAsia" w:cstheme="minorBidi"/>
              <w:smallCaps w:val="0"/>
              <w:noProof/>
              <w:sz w:val="24"/>
              <w:szCs w:val="24"/>
            </w:rPr>
          </w:pPr>
          <w:hyperlink w:anchor="_Toc84760498" w:history="1">
            <w:r w:rsidRPr="00766341">
              <w:rPr>
                <w:rStyle w:val="Hyperlink"/>
                <w:rFonts w:ascii="Times New Roman" w:hAnsi="Times New Roman" w:cs="Times New Roman"/>
                <w:noProof/>
              </w:rPr>
              <w:t>5.14</w:t>
            </w:r>
            <w:r>
              <w:rPr>
                <w:rFonts w:eastAsiaTheme="minorEastAsia" w:cstheme="minorBidi"/>
                <w:smallCaps w:val="0"/>
                <w:noProof/>
                <w:sz w:val="24"/>
                <w:szCs w:val="24"/>
              </w:rPr>
              <w:tab/>
            </w:r>
            <w:r w:rsidRPr="00766341">
              <w:rPr>
                <w:rStyle w:val="Hyperlink"/>
                <w:rFonts w:ascii="Times New Roman" w:hAnsi="Times New Roman" w:cs="Times New Roman"/>
                <w:noProof/>
              </w:rPr>
              <w:t>Security Feature</w:t>
            </w:r>
            <w:r>
              <w:rPr>
                <w:noProof/>
                <w:webHidden/>
              </w:rPr>
              <w:tab/>
            </w:r>
            <w:r>
              <w:rPr>
                <w:noProof/>
                <w:webHidden/>
              </w:rPr>
              <w:fldChar w:fldCharType="begin"/>
            </w:r>
            <w:r>
              <w:rPr>
                <w:noProof/>
                <w:webHidden/>
              </w:rPr>
              <w:instrText xml:space="preserve"> PAGEREF _Toc84760498 \h </w:instrText>
            </w:r>
            <w:r>
              <w:rPr>
                <w:noProof/>
                <w:webHidden/>
              </w:rPr>
            </w:r>
            <w:r>
              <w:rPr>
                <w:noProof/>
                <w:webHidden/>
              </w:rPr>
              <w:fldChar w:fldCharType="separate"/>
            </w:r>
            <w:r>
              <w:rPr>
                <w:noProof/>
                <w:webHidden/>
              </w:rPr>
              <w:t>48</w:t>
            </w:r>
            <w:r>
              <w:rPr>
                <w:noProof/>
                <w:webHidden/>
              </w:rPr>
              <w:fldChar w:fldCharType="end"/>
            </w:r>
          </w:hyperlink>
        </w:p>
        <w:p w14:paraId="22C87D03" w14:textId="31F65C20" w:rsidR="007A342A" w:rsidRDefault="007A342A">
          <w:pPr>
            <w:pStyle w:val="TOC3"/>
            <w:tabs>
              <w:tab w:val="left" w:pos="1440"/>
              <w:tab w:val="right" w:leader="dot" w:pos="9350"/>
            </w:tabs>
            <w:rPr>
              <w:rFonts w:eastAsiaTheme="minorEastAsia" w:cstheme="minorBidi"/>
              <w:i w:val="0"/>
              <w:iCs w:val="0"/>
              <w:noProof/>
              <w:sz w:val="24"/>
              <w:szCs w:val="24"/>
            </w:rPr>
          </w:pPr>
          <w:hyperlink w:anchor="_Toc84760499" w:history="1">
            <w:r w:rsidRPr="00766341">
              <w:rPr>
                <w:rStyle w:val="Hyperlink"/>
                <w:rFonts w:ascii="Times New Roman" w:hAnsi="Times New Roman" w:cs="Times New Roman"/>
                <w:noProof/>
              </w:rPr>
              <w:t>5.14.1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_Toc84760499 \h </w:instrText>
            </w:r>
            <w:r>
              <w:rPr>
                <w:noProof/>
                <w:webHidden/>
              </w:rPr>
            </w:r>
            <w:r>
              <w:rPr>
                <w:noProof/>
                <w:webHidden/>
              </w:rPr>
              <w:fldChar w:fldCharType="separate"/>
            </w:r>
            <w:r>
              <w:rPr>
                <w:noProof/>
                <w:webHidden/>
              </w:rPr>
              <w:t>48</w:t>
            </w:r>
            <w:r>
              <w:rPr>
                <w:noProof/>
                <w:webHidden/>
              </w:rPr>
              <w:fldChar w:fldCharType="end"/>
            </w:r>
          </w:hyperlink>
        </w:p>
        <w:p w14:paraId="0070A620" w14:textId="2DC6DBF0"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0" w:history="1">
            <w:r w:rsidRPr="00766341">
              <w:rPr>
                <w:rStyle w:val="Hyperlink"/>
                <w:rFonts w:ascii="Times New Roman" w:hAnsi="Times New Roman" w:cs="Times New Roman"/>
                <w:noProof/>
              </w:rPr>
              <w:t>5.14.2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_Toc84760500 \h </w:instrText>
            </w:r>
            <w:r>
              <w:rPr>
                <w:noProof/>
                <w:webHidden/>
              </w:rPr>
            </w:r>
            <w:r>
              <w:rPr>
                <w:noProof/>
                <w:webHidden/>
              </w:rPr>
              <w:fldChar w:fldCharType="separate"/>
            </w:r>
            <w:r>
              <w:rPr>
                <w:noProof/>
                <w:webHidden/>
              </w:rPr>
              <w:t>48</w:t>
            </w:r>
            <w:r>
              <w:rPr>
                <w:noProof/>
                <w:webHidden/>
              </w:rPr>
              <w:fldChar w:fldCharType="end"/>
            </w:r>
          </w:hyperlink>
        </w:p>
        <w:p w14:paraId="7CA1B86B" w14:textId="576C7439"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1" w:history="1">
            <w:r w:rsidRPr="00766341">
              <w:rPr>
                <w:rStyle w:val="Hyperlink"/>
                <w:rFonts w:ascii="Times New Roman" w:hAnsi="Times New Roman" w:cs="Times New Roman"/>
                <w:noProof/>
              </w:rPr>
              <w:t>5.14.3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_Toc84760501 \h </w:instrText>
            </w:r>
            <w:r>
              <w:rPr>
                <w:noProof/>
                <w:webHidden/>
              </w:rPr>
            </w:r>
            <w:r>
              <w:rPr>
                <w:noProof/>
                <w:webHidden/>
              </w:rPr>
              <w:fldChar w:fldCharType="separate"/>
            </w:r>
            <w:r>
              <w:rPr>
                <w:noProof/>
                <w:webHidden/>
              </w:rPr>
              <w:t>48</w:t>
            </w:r>
            <w:r>
              <w:rPr>
                <w:noProof/>
                <w:webHidden/>
              </w:rPr>
              <w:fldChar w:fldCharType="end"/>
            </w:r>
          </w:hyperlink>
        </w:p>
        <w:p w14:paraId="632CD3CF" w14:textId="33674E41" w:rsidR="007A342A" w:rsidRDefault="007A342A">
          <w:pPr>
            <w:pStyle w:val="TOC2"/>
            <w:tabs>
              <w:tab w:val="left" w:pos="960"/>
              <w:tab w:val="right" w:leader="dot" w:pos="9350"/>
            </w:tabs>
            <w:rPr>
              <w:rFonts w:eastAsiaTheme="minorEastAsia" w:cstheme="minorBidi"/>
              <w:smallCaps w:val="0"/>
              <w:noProof/>
              <w:sz w:val="24"/>
              <w:szCs w:val="24"/>
            </w:rPr>
          </w:pPr>
          <w:hyperlink w:anchor="_Toc84760502" w:history="1">
            <w:r w:rsidRPr="00766341">
              <w:rPr>
                <w:rStyle w:val="Hyperlink"/>
                <w:rFonts w:ascii="Times New Roman" w:hAnsi="Times New Roman" w:cs="Times New Roman"/>
                <w:noProof/>
              </w:rPr>
              <w:t>5.15</w:t>
            </w:r>
            <w:r>
              <w:rPr>
                <w:rFonts w:eastAsiaTheme="minorEastAsia" w:cstheme="minorBidi"/>
                <w:smallCaps w:val="0"/>
                <w:noProof/>
                <w:sz w:val="24"/>
                <w:szCs w:val="24"/>
              </w:rPr>
              <w:tab/>
            </w:r>
            <w:r w:rsidRPr="00766341">
              <w:rPr>
                <w:rStyle w:val="Hyperlink"/>
                <w:rFonts w:ascii="Times New Roman" w:hAnsi="Times New Roman" w:cs="Times New Roman"/>
                <w:noProof/>
              </w:rPr>
              <w:t>Support for Spanish and English Languages</w:t>
            </w:r>
            <w:r>
              <w:rPr>
                <w:noProof/>
                <w:webHidden/>
              </w:rPr>
              <w:tab/>
            </w:r>
            <w:r>
              <w:rPr>
                <w:noProof/>
                <w:webHidden/>
              </w:rPr>
              <w:fldChar w:fldCharType="begin"/>
            </w:r>
            <w:r>
              <w:rPr>
                <w:noProof/>
                <w:webHidden/>
              </w:rPr>
              <w:instrText xml:space="preserve"> PAGEREF _Toc84760502 \h </w:instrText>
            </w:r>
            <w:r>
              <w:rPr>
                <w:noProof/>
                <w:webHidden/>
              </w:rPr>
            </w:r>
            <w:r>
              <w:rPr>
                <w:noProof/>
                <w:webHidden/>
              </w:rPr>
              <w:fldChar w:fldCharType="separate"/>
            </w:r>
            <w:r>
              <w:rPr>
                <w:noProof/>
                <w:webHidden/>
              </w:rPr>
              <w:t>48</w:t>
            </w:r>
            <w:r>
              <w:rPr>
                <w:noProof/>
                <w:webHidden/>
              </w:rPr>
              <w:fldChar w:fldCharType="end"/>
            </w:r>
          </w:hyperlink>
        </w:p>
        <w:p w14:paraId="49C6AA01" w14:textId="556DACDB"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3" w:history="1">
            <w:r w:rsidRPr="00766341">
              <w:rPr>
                <w:rStyle w:val="Hyperlink"/>
                <w:rFonts w:ascii="Times New Roman" w:hAnsi="Times New Roman" w:cs="Times New Roman"/>
                <w:noProof/>
              </w:rPr>
              <w:t>5.15.1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_Toc84760503 \h </w:instrText>
            </w:r>
            <w:r>
              <w:rPr>
                <w:noProof/>
                <w:webHidden/>
              </w:rPr>
            </w:r>
            <w:r>
              <w:rPr>
                <w:noProof/>
                <w:webHidden/>
              </w:rPr>
              <w:fldChar w:fldCharType="separate"/>
            </w:r>
            <w:r>
              <w:rPr>
                <w:noProof/>
                <w:webHidden/>
              </w:rPr>
              <w:t>48</w:t>
            </w:r>
            <w:r>
              <w:rPr>
                <w:noProof/>
                <w:webHidden/>
              </w:rPr>
              <w:fldChar w:fldCharType="end"/>
            </w:r>
          </w:hyperlink>
        </w:p>
        <w:p w14:paraId="6574C13A" w14:textId="41A357C9"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4" w:history="1">
            <w:r w:rsidRPr="00766341">
              <w:rPr>
                <w:rStyle w:val="Hyperlink"/>
                <w:rFonts w:ascii="Times New Roman" w:hAnsi="Times New Roman" w:cs="Times New Roman"/>
                <w:noProof/>
              </w:rPr>
              <w:t>5.15.2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_Toc84760504 \h </w:instrText>
            </w:r>
            <w:r>
              <w:rPr>
                <w:noProof/>
                <w:webHidden/>
              </w:rPr>
            </w:r>
            <w:r>
              <w:rPr>
                <w:noProof/>
                <w:webHidden/>
              </w:rPr>
              <w:fldChar w:fldCharType="separate"/>
            </w:r>
            <w:r>
              <w:rPr>
                <w:noProof/>
                <w:webHidden/>
              </w:rPr>
              <w:t>49</w:t>
            </w:r>
            <w:r>
              <w:rPr>
                <w:noProof/>
                <w:webHidden/>
              </w:rPr>
              <w:fldChar w:fldCharType="end"/>
            </w:r>
          </w:hyperlink>
        </w:p>
        <w:p w14:paraId="4B25B83E" w14:textId="466B64E9"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5" w:history="1">
            <w:r w:rsidRPr="00766341">
              <w:rPr>
                <w:rStyle w:val="Hyperlink"/>
                <w:rFonts w:ascii="Times New Roman" w:hAnsi="Times New Roman" w:cs="Times New Roman"/>
                <w:noProof/>
              </w:rPr>
              <w:t>5.15.3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_Toc84760505 \h </w:instrText>
            </w:r>
            <w:r>
              <w:rPr>
                <w:noProof/>
                <w:webHidden/>
              </w:rPr>
            </w:r>
            <w:r>
              <w:rPr>
                <w:noProof/>
                <w:webHidden/>
              </w:rPr>
              <w:fldChar w:fldCharType="separate"/>
            </w:r>
            <w:r>
              <w:rPr>
                <w:noProof/>
                <w:webHidden/>
              </w:rPr>
              <w:t>49</w:t>
            </w:r>
            <w:r>
              <w:rPr>
                <w:noProof/>
                <w:webHidden/>
              </w:rPr>
              <w:fldChar w:fldCharType="end"/>
            </w:r>
          </w:hyperlink>
        </w:p>
        <w:p w14:paraId="011A0B21" w14:textId="3587187E" w:rsidR="007A342A" w:rsidRDefault="007A342A">
          <w:pPr>
            <w:pStyle w:val="TOC2"/>
            <w:tabs>
              <w:tab w:val="left" w:pos="960"/>
              <w:tab w:val="right" w:leader="dot" w:pos="9350"/>
            </w:tabs>
            <w:rPr>
              <w:rFonts w:eastAsiaTheme="minorEastAsia" w:cstheme="minorBidi"/>
              <w:smallCaps w:val="0"/>
              <w:noProof/>
              <w:sz w:val="24"/>
              <w:szCs w:val="24"/>
            </w:rPr>
          </w:pPr>
          <w:hyperlink w:anchor="_Toc84760506" w:history="1">
            <w:r w:rsidRPr="00766341">
              <w:rPr>
                <w:rStyle w:val="Hyperlink"/>
                <w:rFonts w:ascii="Times New Roman" w:hAnsi="Times New Roman" w:cs="Times New Roman"/>
                <w:noProof/>
              </w:rPr>
              <w:t>5.16</w:t>
            </w:r>
            <w:r>
              <w:rPr>
                <w:rFonts w:eastAsiaTheme="minorEastAsia" w:cstheme="minorBidi"/>
                <w:smallCaps w:val="0"/>
                <w:noProof/>
                <w:sz w:val="24"/>
                <w:szCs w:val="24"/>
              </w:rPr>
              <w:tab/>
            </w:r>
            <w:r w:rsidRPr="00766341">
              <w:rPr>
                <w:rStyle w:val="Hyperlink"/>
                <w:rFonts w:ascii="Times New Roman" w:hAnsi="Times New Roman" w:cs="Times New Roman"/>
                <w:noProof/>
              </w:rPr>
              <w:t>Notifications</w:t>
            </w:r>
            <w:r>
              <w:rPr>
                <w:noProof/>
                <w:webHidden/>
              </w:rPr>
              <w:tab/>
            </w:r>
            <w:r>
              <w:rPr>
                <w:noProof/>
                <w:webHidden/>
              </w:rPr>
              <w:fldChar w:fldCharType="begin"/>
            </w:r>
            <w:r>
              <w:rPr>
                <w:noProof/>
                <w:webHidden/>
              </w:rPr>
              <w:instrText xml:space="preserve"> PAGEREF _Toc84760506 \h </w:instrText>
            </w:r>
            <w:r>
              <w:rPr>
                <w:noProof/>
                <w:webHidden/>
              </w:rPr>
            </w:r>
            <w:r>
              <w:rPr>
                <w:noProof/>
                <w:webHidden/>
              </w:rPr>
              <w:fldChar w:fldCharType="separate"/>
            </w:r>
            <w:r>
              <w:rPr>
                <w:noProof/>
                <w:webHidden/>
              </w:rPr>
              <w:t>49</w:t>
            </w:r>
            <w:r>
              <w:rPr>
                <w:noProof/>
                <w:webHidden/>
              </w:rPr>
              <w:fldChar w:fldCharType="end"/>
            </w:r>
          </w:hyperlink>
        </w:p>
        <w:p w14:paraId="5F2993FA" w14:textId="0B769B66"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7" w:history="1">
            <w:r w:rsidRPr="00766341">
              <w:rPr>
                <w:rStyle w:val="Hyperlink"/>
                <w:rFonts w:ascii="Times New Roman" w:hAnsi="Times New Roman" w:cs="Times New Roman"/>
                <w:noProof/>
              </w:rPr>
              <w:t>5.16.1</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_Toc84760507 \h </w:instrText>
            </w:r>
            <w:r>
              <w:rPr>
                <w:noProof/>
                <w:webHidden/>
              </w:rPr>
            </w:r>
            <w:r>
              <w:rPr>
                <w:noProof/>
                <w:webHidden/>
              </w:rPr>
              <w:fldChar w:fldCharType="separate"/>
            </w:r>
            <w:r>
              <w:rPr>
                <w:noProof/>
                <w:webHidden/>
              </w:rPr>
              <w:t>49</w:t>
            </w:r>
            <w:r>
              <w:rPr>
                <w:noProof/>
                <w:webHidden/>
              </w:rPr>
              <w:fldChar w:fldCharType="end"/>
            </w:r>
          </w:hyperlink>
        </w:p>
        <w:p w14:paraId="591ED75B" w14:textId="0D18AD7C"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8" w:history="1">
            <w:r w:rsidRPr="00766341">
              <w:rPr>
                <w:rStyle w:val="Hyperlink"/>
                <w:rFonts w:ascii="Times New Roman" w:hAnsi="Times New Roman" w:cs="Times New Roman"/>
                <w:noProof/>
              </w:rPr>
              <w:t>5.16.2</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_Toc84760508 \h </w:instrText>
            </w:r>
            <w:r>
              <w:rPr>
                <w:noProof/>
                <w:webHidden/>
              </w:rPr>
            </w:r>
            <w:r>
              <w:rPr>
                <w:noProof/>
                <w:webHidden/>
              </w:rPr>
              <w:fldChar w:fldCharType="separate"/>
            </w:r>
            <w:r>
              <w:rPr>
                <w:noProof/>
                <w:webHidden/>
              </w:rPr>
              <w:t>50</w:t>
            </w:r>
            <w:r>
              <w:rPr>
                <w:noProof/>
                <w:webHidden/>
              </w:rPr>
              <w:fldChar w:fldCharType="end"/>
            </w:r>
          </w:hyperlink>
        </w:p>
        <w:p w14:paraId="0F3894D4" w14:textId="03EE18F9"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09" w:history="1">
            <w:r w:rsidRPr="00766341">
              <w:rPr>
                <w:rStyle w:val="Hyperlink"/>
                <w:rFonts w:ascii="Times New Roman" w:hAnsi="Times New Roman" w:cs="Times New Roman"/>
                <w:noProof/>
              </w:rPr>
              <w:t>5.16.3</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_Toc84760509 \h </w:instrText>
            </w:r>
            <w:r>
              <w:rPr>
                <w:noProof/>
                <w:webHidden/>
              </w:rPr>
            </w:r>
            <w:r>
              <w:rPr>
                <w:noProof/>
                <w:webHidden/>
              </w:rPr>
              <w:fldChar w:fldCharType="separate"/>
            </w:r>
            <w:r>
              <w:rPr>
                <w:noProof/>
                <w:webHidden/>
              </w:rPr>
              <w:t>50</w:t>
            </w:r>
            <w:r>
              <w:rPr>
                <w:noProof/>
                <w:webHidden/>
              </w:rPr>
              <w:fldChar w:fldCharType="end"/>
            </w:r>
          </w:hyperlink>
        </w:p>
        <w:p w14:paraId="08B24988" w14:textId="1CD8839E"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10" w:history="1">
            <w:r w:rsidRPr="00766341">
              <w:rPr>
                <w:rStyle w:val="Hyperlink"/>
                <w:rFonts w:ascii="Times New Roman" w:hAnsi="Times New Roman" w:cs="Times New Roman"/>
                <w:noProof/>
              </w:rPr>
              <w:t>5.16.4</w:t>
            </w:r>
            <w:r>
              <w:rPr>
                <w:rFonts w:eastAsiaTheme="minorEastAsia" w:cstheme="minorBidi"/>
                <w:i w:val="0"/>
                <w:iCs w:val="0"/>
                <w:noProof/>
                <w:sz w:val="24"/>
                <w:szCs w:val="24"/>
              </w:rPr>
              <w:tab/>
            </w:r>
            <w:r w:rsidRPr="00766341">
              <w:rPr>
                <w:rStyle w:val="Hyperlink"/>
                <w:rFonts w:ascii="Times New Roman" w:hAnsi="Times New Roman" w:cs="Times New Roman"/>
                <w:noProof/>
              </w:rPr>
              <w:t>Description and Priority</w:t>
            </w:r>
            <w:r>
              <w:rPr>
                <w:noProof/>
                <w:webHidden/>
              </w:rPr>
              <w:tab/>
            </w:r>
            <w:r>
              <w:rPr>
                <w:noProof/>
                <w:webHidden/>
              </w:rPr>
              <w:fldChar w:fldCharType="begin"/>
            </w:r>
            <w:r>
              <w:rPr>
                <w:noProof/>
                <w:webHidden/>
              </w:rPr>
              <w:instrText xml:space="preserve"> PAGEREF _Toc84760510 \h </w:instrText>
            </w:r>
            <w:r>
              <w:rPr>
                <w:noProof/>
                <w:webHidden/>
              </w:rPr>
            </w:r>
            <w:r>
              <w:rPr>
                <w:noProof/>
                <w:webHidden/>
              </w:rPr>
              <w:fldChar w:fldCharType="separate"/>
            </w:r>
            <w:r>
              <w:rPr>
                <w:noProof/>
                <w:webHidden/>
              </w:rPr>
              <w:t>50</w:t>
            </w:r>
            <w:r>
              <w:rPr>
                <w:noProof/>
                <w:webHidden/>
              </w:rPr>
              <w:fldChar w:fldCharType="end"/>
            </w:r>
          </w:hyperlink>
        </w:p>
        <w:p w14:paraId="3ABBA8F1" w14:textId="7B7005BA"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11" w:history="1">
            <w:r w:rsidRPr="00766341">
              <w:rPr>
                <w:rStyle w:val="Hyperlink"/>
                <w:rFonts w:ascii="Times New Roman" w:hAnsi="Times New Roman" w:cs="Times New Roman"/>
                <w:noProof/>
              </w:rPr>
              <w:t>5.16.5</w:t>
            </w:r>
            <w:r>
              <w:rPr>
                <w:rFonts w:eastAsiaTheme="minorEastAsia" w:cstheme="minorBidi"/>
                <w:i w:val="0"/>
                <w:iCs w:val="0"/>
                <w:noProof/>
                <w:sz w:val="24"/>
                <w:szCs w:val="24"/>
              </w:rPr>
              <w:tab/>
            </w:r>
            <w:r w:rsidRPr="00766341">
              <w:rPr>
                <w:rStyle w:val="Hyperlink"/>
                <w:rFonts w:ascii="Times New Roman" w:hAnsi="Times New Roman" w:cs="Times New Roman"/>
                <w:noProof/>
              </w:rPr>
              <w:t>Stimulus/Response Sequences</w:t>
            </w:r>
            <w:r>
              <w:rPr>
                <w:noProof/>
                <w:webHidden/>
              </w:rPr>
              <w:tab/>
            </w:r>
            <w:r>
              <w:rPr>
                <w:noProof/>
                <w:webHidden/>
              </w:rPr>
              <w:fldChar w:fldCharType="begin"/>
            </w:r>
            <w:r>
              <w:rPr>
                <w:noProof/>
                <w:webHidden/>
              </w:rPr>
              <w:instrText xml:space="preserve"> PAGEREF _Toc84760511 \h </w:instrText>
            </w:r>
            <w:r>
              <w:rPr>
                <w:noProof/>
                <w:webHidden/>
              </w:rPr>
            </w:r>
            <w:r>
              <w:rPr>
                <w:noProof/>
                <w:webHidden/>
              </w:rPr>
              <w:fldChar w:fldCharType="separate"/>
            </w:r>
            <w:r>
              <w:rPr>
                <w:noProof/>
                <w:webHidden/>
              </w:rPr>
              <w:t>50</w:t>
            </w:r>
            <w:r>
              <w:rPr>
                <w:noProof/>
                <w:webHidden/>
              </w:rPr>
              <w:fldChar w:fldCharType="end"/>
            </w:r>
          </w:hyperlink>
        </w:p>
        <w:p w14:paraId="4C4D0AC7" w14:textId="00A5C342" w:rsidR="007A342A" w:rsidRDefault="007A342A">
          <w:pPr>
            <w:pStyle w:val="TOC3"/>
            <w:tabs>
              <w:tab w:val="left" w:pos="1440"/>
              <w:tab w:val="right" w:leader="dot" w:pos="9350"/>
            </w:tabs>
            <w:rPr>
              <w:rFonts w:eastAsiaTheme="minorEastAsia" w:cstheme="minorBidi"/>
              <w:i w:val="0"/>
              <w:iCs w:val="0"/>
              <w:noProof/>
              <w:sz w:val="24"/>
              <w:szCs w:val="24"/>
            </w:rPr>
          </w:pPr>
          <w:hyperlink w:anchor="_Toc84760512" w:history="1">
            <w:r w:rsidRPr="00766341">
              <w:rPr>
                <w:rStyle w:val="Hyperlink"/>
                <w:rFonts w:ascii="Times New Roman" w:hAnsi="Times New Roman" w:cs="Times New Roman"/>
                <w:noProof/>
              </w:rPr>
              <w:t>5.16.6</w:t>
            </w:r>
            <w:r>
              <w:rPr>
                <w:rFonts w:eastAsiaTheme="minorEastAsia" w:cstheme="minorBidi"/>
                <w:i w:val="0"/>
                <w:iCs w:val="0"/>
                <w:noProof/>
                <w:sz w:val="24"/>
                <w:szCs w:val="24"/>
              </w:rPr>
              <w:tab/>
            </w:r>
            <w:r w:rsidRPr="00766341">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_Toc84760512 \h </w:instrText>
            </w:r>
            <w:r>
              <w:rPr>
                <w:noProof/>
                <w:webHidden/>
              </w:rPr>
            </w:r>
            <w:r>
              <w:rPr>
                <w:noProof/>
                <w:webHidden/>
              </w:rPr>
              <w:fldChar w:fldCharType="separate"/>
            </w:r>
            <w:r>
              <w:rPr>
                <w:noProof/>
                <w:webHidden/>
              </w:rPr>
              <w:t>50</w:t>
            </w:r>
            <w:r>
              <w:rPr>
                <w:noProof/>
                <w:webHidden/>
              </w:rPr>
              <w:fldChar w:fldCharType="end"/>
            </w:r>
          </w:hyperlink>
        </w:p>
        <w:p w14:paraId="42A35D58" w14:textId="4A0F3B4A"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513" w:history="1">
            <w:r w:rsidRPr="00766341">
              <w:rPr>
                <w:rStyle w:val="Hyperlink"/>
                <w:rFonts w:ascii="Times New Roman" w:hAnsi="Times New Roman" w:cs="Times New Roman"/>
                <w:noProof/>
              </w:rPr>
              <w:t>6</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EVENT TRIGGER KEYWORDS</w:t>
            </w:r>
            <w:r>
              <w:rPr>
                <w:noProof/>
                <w:webHidden/>
              </w:rPr>
              <w:tab/>
            </w:r>
            <w:r>
              <w:rPr>
                <w:noProof/>
                <w:webHidden/>
              </w:rPr>
              <w:fldChar w:fldCharType="begin"/>
            </w:r>
            <w:r>
              <w:rPr>
                <w:noProof/>
                <w:webHidden/>
              </w:rPr>
              <w:instrText xml:space="preserve"> PAGEREF _Toc84760513 \h </w:instrText>
            </w:r>
            <w:r>
              <w:rPr>
                <w:noProof/>
                <w:webHidden/>
              </w:rPr>
            </w:r>
            <w:r>
              <w:rPr>
                <w:noProof/>
                <w:webHidden/>
              </w:rPr>
              <w:fldChar w:fldCharType="separate"/>
            </w:r>
            <w:r>
              <w:rPr>
                <w:noProof/>
                <w:webHidden/>
              </w:rPr>
              <w:t>51</w:t>
            </w:r>
            <w:r>
              <w:rPr>
                <w:noProof/>
                <w:webHidden/>
              </w:rPr>
              <w:fldChar w:fldCharType="end"/>
            </w:r>
          </w:hyperlink>
        </w:p>
        <w:p w14:paraId="1040C5C6" w14:textId="376C387E" w:rsidR="007A342A" w:rsidRDefault="007A342A">
          <w:pPr>
            <w:pStyle w:val="TOC2"/>
            <w:tabs>
              <w:tab w:val="left" w:pos="960"/>
              <w:tab w:val="right" w:leader="dot" w:pos="9350"/>
            </w:tabs>
            <w:rPr>
              <w:rFonts w:eastAsiaTheme="minorEastAsia" w:cstheme="minorBidi"/>
              <w:smallCaps w:val="0"/>
              <w:noProof/>
              <w:sz w:val="24"/>
              <w:szCs w:val="24"/>
            </w:rPr>
          </w:pPr>
          <w:hyperlink w:anchor="_Toc84760514" w:history="1">
            <w:r w:rsidRPr="00766341">
              <w:rPr>
                <w:rStyle w:val="Hyperlink"/>
                <w:rFonts w:ascii="Times New Roman" w:hAnsi="Times New Roman" w:cs="Times New Roman"/>
                <w:noProof/>
              </w:rPr>
              <w:t>6.1</w:t>
            </w:r>
            <w:r>
              <w:rPr>
                <w:rFonts w:eastAsiaTheme="minorEastAsia" w:cstheme="minorBidi"/>
                <w:smallCaps w:val="0"/>
                <w:noProof/>
                <w:sz w:val="24"/>
                <w:szCs w:val="24"/>
              </w:rPr>
              <w:tab/>
            </w:r>
            <w:r w:rsidRPr="00766341">
              <w:rPr>
                <w:rStyle w:val="Hyperlink"/>
                <w:rFonts w:ascii="Times New Roman" w:hAnsi="Times New Roman" w:cs="Times New Roman"/>
                <w:noProof/>
              </w:rPr>
              <w:t>Start Recording Event Trigger</w:t>
            </w:r>
            <w:r>
              <w:rPr>
                <w:noProof/>
                <w:webHidden/>
              </w:rPr>
              <w:tab/>
            </w:r>
            <w:r>
              <w:rPr>
                <w:noProof/>
                <w:webHidden/>
              </w:rPr>
              <w:fldChar w:fldCharType="begin"/>
            </w:r>
            <w:r>
              <w:rPr>
                <w:noProof/>
                <w:webHidden/>
              </w:rPr>
              <w:instrText xml:space="preserve"> PAGEREF _Toc84760514 \h </w:instrText>
            </w:r>
            <w:r>
              <w:rPr>
                <w:noProof/>
                <w:webHidden/>
              </w:rPr>
            </w:r>
            <w:r>
              <w:rPr>
                <w:noProof/>
                <w:webHidden/>
              </w:rPr>
              <w:fldChar w:fldCharType="separate"/>
            </w:r>
            <w:r>
              <w:rPr>
                <w:noProof/>
                <w:webHidden/>
              </w:rPr>
              <w:t>51</w:t>
            </w:r>
            <w:r>
              <w:rPr>
                <w:noProof/>
                <w:webHidden/>
              </w:rPr>
              <w:fldChar w:fldCharType="end"/>
            </w:r>
          </w:hyperlink>
        </w:p>
        <w:p w14:paraId="1FEFF760" w14:textId="7979801F" w:rsidR="007A342A" w:rsidRDefault="007A342A">
          <w:pPr>
            <w:pStyle w:val="TOC2"/>
            <w:tabs>
              <w:tab w:val="left" w:pos="960"/>
              <w:tab w:val="right" w:leader="dot" w:pos="9350"/>
            </w:tabs>
            <w:rPr>
              <w:rFonts w:eastAsiaTheme="minorEastAsia" w:cstheme="minorBidi"/>
              <w:smallCaps w:val="0"/>
              <w:noProof/>
              <w:sz w:val="24"/>
              <w:szCs w:val="24"/>
            </w:rPr>
          </w:pPr>
          <w:hyperlink w:anchor="_Toc84760515" w:history="1">
            <w:r w:rsidRPr="00766341">
              <w:rPr>
                <w:rStyle w:val="Hyperlink"/>
                <w:rFonts w:ascii="Times New Roman" w:hAnsi="Times New Roman" w:cs="Times New Roman"/>
                <w:noProof/>
              </w:rPr>
              <w:t>6.2</w:t>
            </w:r>
            <w:r>
              <w:rPr>
                <w:rFonts w:eastAsiaTheme="minorEastAsia" w:cstheme="minorBidi"/>
                <w:smallCaps w:val="0"/>
                <w:noProof/>
                <w:sz w:val="24"/>
                <w:szCs w:val="24"/>
              </w:rPr>
              <w:tab/>
            </w:r>
            <w:r w:rsidRPr="00766341">
              <w:rPr>
                <w:rStyle w:val="Hyperlink"/>
                <w:rFonts w:ascii="Times New Roman" w:hAnsi="Times New Roman" w:cs="Times New Roman"/>
                <w:noProof/>
              </w:rPr>
              <w:t>Stop Recording Event Trigger Keywords</w:t>
            </w:r>
            <w:r>
              <w:rPr>
                <w:noProof/>
                <w:webHidden/>
              </w:rPr>
              <w:tab/>
            </w:r>
            <w:r>
              <w:rPr>
                <w:noProof/>
                <w:webHidden/>
              </w:rPr>
              <w:fldChar w:fldCharType="begin"/>
            </w:r>
            <w:r>
              <w:rPr>
                <w:noProof/>
                <w:webHidden/>
              </w:rPr>
              <w:instrText xml:space="preserve"> PAGEREF _Toc84760515 \h </w:instrText>
            </w:r>
            <w:r>
              <w:rPr>
                <w:noProof/>
                <w:webHidden/>
              </w:rPr>
            </w:r>
            <w:r>
              <w:rPr>
                <w:noProof/>
                <w:webHidden/>
              </w:rPr>
              <w:fldChar w:fldCharType="separate"/>
            </w:r>
            <w:r>
              <w:rPr>
                <w:noProof/>
                <w:webHidden/>
              </w:rPr>
              <w:t>51</w:t>
            </w:r>
            <w:r>
              <w:rPr>
                <w:noProof/>
                <w:webHidden/>
              </w:rPr>
              <w:fldChar w:fldCharType="end"/>
            </w:r>
          </w:hyperlink>
        </w:p>
        <w:p w14:paraId="53F1EB6D" w14:textId="170E9DEF" w:rsidR="007A342A" w:rsidRDefault="007A342A">
          <w:pPr>
            <w:pStyle w:val="TOC2"/>
            <w:tabs>
              <w:tab w:val="left" w:pos="960"/>
              <w:tab w:val="right" w:leader="dot" w:pos="9350"/>
            </w:tabs>
            <w:rPr>
              <w:rFonts w:eastAsiaTheme="minorEastAsia" w:cstheme="minorBidi"/>
              <w:smallCaps w:val="0"/>
              <w:noProof/>
              <w:sz w:val="24"/>
              <w:szCs w:val="24"/>
            </w:rPr>
          </w:pPr>
          <w:hyperlink w:anchor="_Toc84760516" w:history="1">
            <w:r w:rsidRPr="00766341">
              <w:rPr>
                <w:rStyle w:val="Hyperlink"/>
                <w:rFonts w:ascii="Times New Roman" w:hAnsi="Times New Roman" w:cs="Times New Roman"/>
                <w:noProof/>
              </w:rPr>
              <w:t>6.3</w:t>
            </w:r>
            <w:r>
              <w:rPr>
                <w:rFonts w:eastAsiaTheme="minorEastAsia" w:cstheme="minorBidi"/>
                <w:smallCaps w:val="0"/>
                <w:noProof/>
                <w:sz w:val="24"/>
                <w:szCs w:val="24"/>
              </w:rPr>
              <w:tab/>
            </w:r>
            <w:r w:rsidRPr="00766341">
              <w:rPr>
                <w:rStyle w:val="Hyperlink"/>
                <w:rFonts w:ascii="Times New Roman" w:hAnsi="Times New Roman" w:cs="Times New Roman"/>
                <w:noProof/>
              </w:rPr>
              <w:t>Playback Reminder Notes Event Trigger Keywords</w:t>
            </w:r>
            <w:r>
              <w:rPr>
                <w:noProof/>
                <w:webHidden/>
              </w:rPr>
              <w:tab/>
            </w:r>
            <w:r>
              <w:rPr>
                <w:noProof/>
                <w:webHidden/>
              </w:rPr>
              <w:fldChar w:fldCharType="begin"/>
            </w:r>
            <w:r>
              <w:rPr>
                <w:noProof/>
                <w:webHidden/>
              </w:rPr>
              <w:instrText xml:space="preserve"> PAGEREF _Toc84760516 \h </w:instrText>
            </w:r>
            <w:r>
              <w:rPr>
                <w:noProof/>
                <w:webHidden/>
              </w:rPr>
            </w:r>
            <w:r>
              <w:rPr>
                <w:noProof/>
                <w:webHidden/>
              </w:rPr>
              <w:fldChar w:fldCharType="separate"/>
            </w:r>
            <w:r>
              <w:rPr>
                <w:noProof/>
                <w:webHidden/>
              </w:rPr>
              <w:t>51</w:t>
            </w:r>
            <w:r>
              <w:rPr>
                <w:noProof/>
                <w:webHidden/>
              </w:rPr>
              <w:fldChar w:fldCharType="end"/>
            </w:r>
          </w:hyperlink>
        </w:p>
        <w:p w14:paraId="02E18E5E" w14:textId="1F538DE0" w:rsidR="007A342A" w:rsidRDefault="007A342A">
          <w:pPr>
            <w:pStyle w:val="TOC2"/>
            <w:tabs>
              <w:tab w:val="left" w:pos="960"/>
              <w:tab w:val="right" w:leader="dot" w:pos="9350"/>
            </w:tabs>
            <w:rPr>
              <w:rFonts w:eastAsiaTheme="minorEastAsia" w:cstheme="minorBidi"/>
              <w:smallCaps w:val="0"/>
              <w:noProof/>
              <w:sz w:val="24"/>
              <w:szCs w:val="24"/>
            </w:rPr>
          </w:pPr>
          <w:hyperlink w:anchor="_Toc84760517" w:history="1">
            <w:r w:rsidRPr="00766341">
              <w:rPr>
                <w:rStyle w:val="Hyperlink"/>
                <w:rFonts w:ascii="Times New Roman" w:hAnsi="Times New Roman" w:cs="Times New Roman"/>
                <w:noProof/>
              </w:rPr>
              <w:t>6.4</w:t>
            </w:r>
            <w:r>
              <w:rPr>
                <w:rFonts w:eastAsiaTheme="minorEastAsia" w:cstheme="minorBidi"/>
                <w:smallCaps w:val="0"/>
                <w:noProof/>
                <w:sz w:val="24"/>
                <w:szCs w:val="24"/>
              </w:rPr>
              <w:tab/>
            </w:r>
            <w:r w:rsidRPr="00766341">
              <w:rPr>
                <w:rStyle w:val="Hyperlink"/>
                <w:rFonts w:ascii="Times New Roman" w:hAnsi="Times New Roman" w:cs="Times New Roman"/>
                <w:noProof/>
              </w:rPr>
              <w:t>Activation Triggers</w:t>
            </w:r>
            <w:r>
              <w:rPr>
                <w:noProof/>
                <w:webHidden/>
              </w:rPr>
              <w:tab/>
            </w:r>
            <w:r>
              <w:rPr>
                <w:noProof/>
                <w:webHidden/>
              </w:rPr>
              <w:fldChar w:fldCharType="begin"/>
            </w:r>
            <w:r>
              <w:rPr>
                <w:noProof/>
                <w:webHidden/>
              </w:rPr>
              <w:instrText xml:space="preserve"> PAGEREF _Toc84760517 \h </w:instrText>
            </w:r>
            <w:r>
              <w:rPr>
                <w:noProof/>
                <w:webHidden/>
              </w:rPr>
            </w:r>
            <w:r>
              <w:rPr>
                <w:noProof/>
                <w:webHidden/>
              </w:rPr>
              <w:fldChar w:fldCharType="separate"/>
            </w:r>
            <w:r>
              <w:rPr>
                <w:noProof/>
                <w:webHidden/>
              </w:rPr>
              <w:t>51</w:t>
            </w:r>
            <w:r>
              <w:rPr>
                <w:noProof/>
                <w:webHidden/>
              </w:rPr>
              <w:fldChar w:fldCharType="end"/>
            </w:r>
          </w:hyperlink>
        </w:p>
        <w:p w14:paraId="221F507E" w14:textId="28696B6C" w:rsidR="007A342A" w:rsidRDefault="007A342A">
          <w:pPr>
            <w:pStyle w:val="TOC2"/>
            <w:tabs>
              <w:tab w:val="left" w:pos="960"/>
              <w:tab w:val="right" w:leader="dot" w:pos="9350"/>
            </w:tabs>
            <w:rPr>
              <w:rFonts w:eastAsiaTheme="minorEastAsia" w:cstheme="minorBidi"/>
              <w:smallCaps w:val="0"/>
              <w:noProof/>
              <w:sz w:val="24"/>
              <w:szCs w:val="24"/>
            </w:rPr>
          </w:pPr>
          <w:hyperlink w:anchor="_Toc84760518" w:history="1">
            <w:r w:rsidRPr="00766341">
              <w:rPr>
                <w:rStyle w:val="Hyperlink"/>
                <w:rFonts w:ascii="Times New Roman" w:hAnsi="Times New Roman" w:cs="Times New Roman"/>
                <w:noProof/>
              </w:rPr>
              <w:t>6.5</w:t>
            </w:r>
            <w:r>
              <w:rPr>
                <w:rFonts w:eastAsiaTheme="minorEastAsia" w:cstheme="minorBidi"/>
                <w:smallCaps w:val="0"/>
                <w:noProof/>
                <w:sz w:val="24"/>
                <w:szCs w:val="24"/>
              </w:rPr>
              <w:tab/>
            </w:r>
            <w:r w:rsidRPr="00766341">
              <w:rPr>
                <w:rStyle w:val="Hyperlink"/>
                <w:rFonts w:ascii="Times New Roman" w:hAnsi="Times New Roman" w:cs="Times New Roman"/>
                <w:noProof/>
              </w:rPr>
              <w:t>Mic Deactivation Triggers</w:t>
            </w:r>
            <w:r>
              <w:rPr>
                <w:noProof/>
                <w:webHidden/>
              </w:rPr>
              <w:tab/>
            </w:r>
            <w:r>
              <w:rPr>
                <w:noProof/>
                <w:webHidden/>
              </w:rPr>
              <w:fldChar w:fldCharType="begin"/>
            </w:r>
            <w:r>
              <w:rPr>
                <w:noProof/>
                <w:webHidden/>
              </w:rPr>
              <w:instrText xml:space="preserve"> PAGEREF _Toc84760518 \h </w:instrText>
            </w:r>
            <w:r>
              <w:rPr>
                <w:noProof/>
                <w:webHidden/>
              </w:rPr>
            </w:r>
            <w:r>
              <w:rPr>
                <w:noProof/>
                <w:webHidden/>
              </w:rPr>
              <w:fldChar w:fldCharType="separate"/>
            </w:r>
            <w:r>
              <w:rPr>
                <w:noProof/>
                <w:webHidden/>
              </w:rPr>
              <w:t>52</w:t>
            </w:r>
            <w:r>
              <w:rPr>
                <w:noProof/>
                <w:webHidden/>
              </w:rPr>
              <w:fldChar w:fldCharType="end"/>
            </w:r>
          </w:hyperlink>
        </w:p>
        <w:p w14:paraId="265FA8ED" w14:textId="448CDCD5"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519" w:history="1">
            <w:r w:rsidRPr="00766341">
              <w:rPr>
                <w:rStyle w:val="Hyperlink"/>
                <w:rFonts w:ascii="Times New Roman" w:hAnsi="Times New Roman" w:cs="Times New Roman"/>
                <w:noProof/>
              </w:rPr>
              <w:t>7</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_Toc84760519 \h </w:instrText>
            </w:r>
            <w:r>
              <w:rPr>
                <w:noProof/>
                <w:webHidden/>
              </w:rPr>
            </w:r>
            <w:r>
              <w:rPr>
                <w:noProof/>
                <w:webHidden/>
              </w:rPr>
              <w:fldChar w:fldCharType="separate"/>
            </w:r>
            <w:r>
              <w:rPr>
                <w:noProof/>
                <w:webHidden/>
              </w:rPr>
              <w:t>52</w:t>
            </w:r>
            <w:r>
              <w:rPr>
                <w:noProof/>
                <w:webHidden/>
              </w:rPr>
              <w:fldChar w:fldCharType="end"/>
            </w:r>
          </w:hyperlink>
        </w:p>
        <w:p w14:paraId="3EE04A97" w14:textId="552C58C0" w:rsidR="007A342A" w:rsidRDefault="007A342A">
          <w:pPr>
            <w:pStyle w:val="TOC1"/>
            <w:tabs>
              <w:tab w:val="left" w:pos="480"/>
              <w:tab w:val="right" w:leader="dot" w:pos="9350"/>
            </w:tabs>
            <w:rPr>
              <w:rFonts w:eastAsiaTheme="minorEastAsia" w:cstheme="minorBidi"/>
              <w:b w:val="0"/>
              <w:bCs w:val="0"/>
              <w:caps w:val="0"/>
              <w:noProof/>
              <w:sz w:val="24"/>
              <w:szCs w:val="24"/>
            </w:rPr>
          </w:pPr>
          <w:hyperlink w:anchor="_Toc84760520" w:history="1">
            <w:r w:rsidRPr="00766341">
              <w:rPr>
                <w:rStyle w:val="Hyperlink"/>
                <w:rFonts w:ascii="Times New Roman" w:hAnsi="Times New Roman" w:cs="Times New Roman"/>
                <w:noProof/>
              </w:rPr>
              <w:t>8</w:t>
            </w:r>
            <w:r>
              <w:rPr>
                <w:rFonts w:eastAsiaTheme="minorEastAsia" w:cstheme="minorBidi"/>
                <w:b w:val="0"/>
                <w:bCs w:val="0"/>
                <w:caps w:val="0"/>
                <w:noProof/>
                <w:sz w:val="24"/>
                <w:szCs w:val="24"/>
              </w:rPr>
              <w:tab/>
            </w:r>
            <w:r w:rsidRPr="00766341">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_Toc84760520 \h </w:instrText>
            </w:r>
            <w:r>
              <w:rPr>
                <w:noProof/>
                <w:webHidden/>
              </w:rPr>
            </w:r>
            <w:r>
              <w:rPr>
                <w:noProof/>
                <w:webHidden/>
              </w:rPr>
              <w:fldChar w:fldCharType="separate"/>
            </w:r>
            <w:r>
              <w:rPr>
                <w:noProof/>
                <w:webHidden/>
              </w:rPr>
              <w:t>53</w:t>
            </w:r>
            <w:r>
              <w:rPr>
                <w:noProof/>
                <w:webHidden/>
              </w:rPr>
              <w:fldChar w:fldCharType="end"/>
            </w:r>
          </w:hyperlink>
        </w:p>
        <w:p w14:paraId="3D9A4910" w14:textId="3B482BFC" w:rsidR="007A342A" w:rsidRDefault="007A342A">
          <w:pPr>
            <w:pStyle w:val="TOC2"/>
            <w:tabs>
              <w:tab w:val="left" w:pos="960"/>
              <w:tab w:val="right" w:leader="dot" w:pos="9350"/>
            </w:tabs>
            <w:rPr>
              <w:rFonts w:eastAsiaTheme="minorEastAsia" w:cstheme="minorBidi"/>
              <w:smallCaps w:val="0"/>
              <w:noProof/>
              <w:sz w:val="24"/>
              <w:szCs w:val="24"/>
            </w:rPr>
          </w:pPr>
          <w:hyperlink w:anchor="_Toc84760521" w:history="1">
            <w:r w:rsidRPr="00766341">
              <w:rPr>
                <w:rStyle w:val="Hyperlink"/>
                <w:rFonts w:ascii="Times New Roman" w:hAnsi="Times New Roman" w:cs="Times New Roman"/>
                <w:noProof/>
              </w:rPr>
              <w:t>8.1</w:t>
            </w:r>
            <w:r>
              <w:rPr>
                <w:rFonts w:eastAsiaTheme="minorEastAsia" w:cstheme="minorBidi"/>
                <w:smallCaps w:val="0"/>
                <w:noProof/>
                <w:sz w:val="24"/>
                <w:szCs w:val="24"/>
              </w:rPr>
              <w:tab/>
            </w:r>
            <w:r w:rsidRPr="00766341">
              <w:rPr>
                <w:rStyle w:val="Hyperlink"/>
                <w:rFonts w:ascii="Times New Roman" w:hAnsi="Times New Roman" w:cs="Times New Roman"/>
                <w:noProof/>
              </w:rPr>
              <w:t>Credits</w:t>
            </w:r>
            <w:r>
              <w:rPr>
                <w:noProof/>
                <w:webHidden/>
              </w:rPr>
              <w:tab/>
            </w:r>
            <w:r>
              <w:rPr>
                <w:noProof/>
                <w:webHidden/>
              </w:rPr>
              <w:fldChar w:fldCharType="begin"/>
            </w:r>
            <w:r>
              <w:rPr>
                <w:noProof/>
                <w:webHidden/>
              </w:rPr>
              <w:instrText xml:space="preserve"> PAGEREF _Toc84760521 \h </w:instrText>
            </w:r>
            <w:r>
              <w:rPr>
                <w:noProof/>
                <w:webHidden/>
              </w:rPr>
            </w:r>
            <w:r>
              <w:rPr>
                <w:noProof/>
                <w:webHidden/>
              </w:rPr>
              <w:fldChar w:fldCharType="separate"/>
            </w:r>
            <w:r>
              <w:rPr>
                <w:noProof/>
                <w:webHidden/>
              </w:rPr>
              <w:t>53</w:t>
            </w:r>
            <w:r>
              <w:rPr>
                <w:noProof/>
                <w:webHidden/>
              </w:rPr>
              <w:fldChar w:fldCharType="end"/>
            </w:r>
          </w:hyperlink>
        </w:p>
        <w:p w14:paraId="5724C90B" w14:textId="62F1CC38" w:rsidR="00FD76DC" w:rsidRPr="003C242A" w:rsidRDefault="00FD76DC" w:rsidP="00FD76DC">
          <w:r w:rsidRPr="003C242A">
            <w:rPr>
              <w:b/>
              <w:bCs/>
              <w:noProof/>
            </w:rPr>
            <w:fldChar w:fldCharType="end"/>
          </w:r>
        </w:p>
      </w:sdtContent>
    </w:sdt>
    <w:p w14:paraId="39419FCF" w14:textId="77777777" w:rsidR="00FD76DC" w:rsidRPr="003C242A" w:rsidRDefault="00FD76DC" w:rsidP="00FD76DC">
      <w:pPr>
        <w:rPr>
          <w:rFonts w:eastAsiaTheme="majorEastAsia" w:cstheme="minorHAnsi"/>
          <w:color w:val="2F5496" w:themeColor="accent1" w:themeShade="BF"/>
        </w:rPr>
      </w:pPr>
      <w:r w:rsidRPr="003C242A">
        <w:rPr>
          <w:rFonts w:cstheme="minorHAnsi"/>
        </w:rPr>
        <w:br w:type="page"/>
      </w:r>
    </w:p>
    <w:p w14:paraId="259CA8DC" w14:textId="77777777" w:rsidR="00FD76DC" w:rsidRPr="003C242A" w:rsidRDefault="00FD76DC" w:rsidP="00FD76DC">
      <w:pPr>
        <w:pStyle w:val="Heading1"/>
        <w:numPr>
          <w:ilvl w:val="0"/>
          <w:numId w:val="0"/>
        </w:numPr>
        <w:spacing w:line="480" w:lineRule="auto"/>
        <w:rPr>
          <w:rFonts w:asciiTheme="minorHAnsi" w:hAnsiTheme="minorHAnsi" w:cstheme="minorHAnsi"/>
          <w:sz w:val="24"/>
          <w:szCs w:val="24"/>
        </w:rPr>
      </w:pPr>
    </w:p>
    <w:p w14:paraId="0606BF8A" w14:textId="77777777" w:rsidR="00FD76DC" w:rsidRPr="00CB2CF1" w:rsidRDefault="00FD76DC" w:rsidP="00FD76DC">
      <w:pPr>
        <w:pStyle w:val="Heading1"/>
        <w:spacing w:line="480" w:lineRule="auto"/>
        <w:rPr>
          <w:rFonts w:ascii="Times New Roman" w:hAnsi="Times New Roman" w:cs="Times New Roman"/>
        </w:rPr>
      </w:pPr>
      <w:bookmarkStart w:id="16" w:name="_Toc84760403"/>
      <w:r w:rsidRPr="00CB2CF1">
        <w:rPr>
          <w:rFonts w:ascii="Times New Roman" w:hAnsi="Times New Roman" w:cs="Times New Roman"/>
        </w:rPr>
        <w:t>INTRODUCTION</w:t>
      </w:r>
      <w:bookmarkEnd w:id="16"/>
    </w:p>
    <w:p w14:paraId="2332B840" w14:textId="6F7F2CF9" w:rsidR="00FD76DC" w:rsidRPr="00CB2CF1" w:rsidRDefault="00FD76DC" w:rsidP="00FD76DC">
      <w:pPr>
        <w:pStyle w:val="Heading2"/>
        <w:spacing w:line="480" w:lineRule="auto"/>
        <w:rPr>
          <w:rFonts w:ascii="Times New Roman" w:hAnsi="Times New Roman" w:cs="Times New Roman"/>
        </w:rPr>
      </w:pPr>
      <w:bookmarkStart w:id="17" w:name="_Toc84760404"/>
      <w:r w:rsidRPr="00CB2CF1">
        <w:rPr>
          <w:rFonts w:ascii="Times New Roman" w:hAnsi="Times New Roman" w:cs="Times New Roman"/>
        </w:rPr>
        <w:t>Purpose</w:t>
      </w:r>
      <w:bookmarkEnd w:id="17"/>
    </w:p>
    <w:p w14:paraId="6BD32D70"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color w:val="000000"/>
          <w:shd w:val="clear" w:color="auto" w:fill="FFFFFF"/>
        </w:rPr>
        <w:t>This Software Requirement Specification (SRS) document describes the software requirements (functional and non-functional) for release 1.0 of the Memory Magic App. This document is intended to be used by all members of Team Mesmerize to implement and verify the system's functionalities. Unless otherwise specified, all requirements presented in this document are high priority and committed for release 1.0. </w:t>
      </w:r>
    </w:p>
    <w:p w14:paraId="1F8318C0" w14:textId="77777777" w:rsidR="00FD76DC" w:rsidRPr="00CB2CF1" w:rsidRDefault="00FD76DC" w:rsidP="00FD76DC">
      <w:pPr>
        <w:spacing w:line="480" w:lineRule="auto"/>
        <w:rPr>
          <w:rFonts w:ascii="Times New Roman" w:hAnsi="Times New Roman" w:cs="Times New Roman"/>
        </w:rPr>
      </w:pPr>
    </w:p>
    <w:p w14:paraId="135FE61A" w14:textId="30CA1A17" w:rsidR="00FD76DC" w:rsidRPr="00CB2CF1" w:rsidRDefault="00FD76DC" w:rsidP="00FD76DC">
      <w:pPr>
        <w:pStyle w:val="Heading2"/>
        <w:spacing w:line="480" w:lineRule="auto"/>
        <w:rPr>
          <w:rFonts w:ascii="Times New Roman" w:hAnsi="Times New Roman" w:cs="Times New Roman"/>
        </w:rPr>
      </w:pPr>
      <w:bookmarkStart w:id="18" w:name="_Toc84760405"/>
      <w:r w:rsidRPr="00CB2CF1">
        <w:rPr>
          <w:rFonts w:ascii="Times New Roman" w:hAnsi="Times New Roman" w:cs="Times New Roman"/>
        </w:rPr>
        <w:t>Document Convention</w:t>
      </w:r>
      <w:bookmarkEnd w:id="18"/>
    </w:p>
    <w:p w14:paraId="062B6307" w14:textId="1CB3D8A0" w:rsidR="00FD76DC" w:rsidRPr="00CB2CF1" w:rsidRDefault="00FD76DC" w:rsidP="00FD76DC">
      <w:pPr>
        <w:pStyle w:val="paragraph"/>
        <w:shd w:val="clear" w:color="auto" w:fill="FFFFFF"/>
        <w:spacing w:before="0" w:beforeAutospacing="0" w:after="0" w:afterAutospacing="0" w:line="480" w:lineRule="auto"/>
        <w:textAlignment w:val="baseline"/>
        <w:rPr>
          <w:color w:val="000000"/>
        </w:rPr>
      </w:pPr>
      <w:r w:rsidRPr="00CB2CF1">
        <w:rPr>
          <w:rStyle w:val="normaltextrun"/>
          <w:rFonts w:eastAsiaTheme="majorEastAsia"/>
          <w:color w:val="0E101A"/>
        </w:rPr>
        <w:t>The software to be developed shall serve as short-term memory (STM) assistant by augmenting the best features presented from the previous teams (Team Amazing, Team Bravo, and Team Charlie) with additional unique features, which includes:</w:t>
      </w:r>
      <w:r w:rsidRPr="00CB2CF1">
        <w:rPr>
          <w:rStyle w:val="eop"/>
          <w:rFonts w:eastAsiaTheme="majorEastAsia"/>
          <w:color w:val="0E101A"/>
        </w:rPr>
        <w:t> </w:t>
      </w:r>
    </w:p>
    <w:p w14:paraId="4982B9DE" w14:textId="77777777" w:rsidR="00FD76DC" w:rsidRPr="00CB2CF1" w:rsidRDefault="00FD76DC" w:rsidP="00FD76DC">
      <w:pPr>
        <w:pStyle w:val="paragraph"/>
        <w:numPr>
          <w:ilvl w:val="0"/>
          <w:numId w:val="10"/>
        </w:numPr>
        <w:shd w:val="clear" w:color="auto" w:fill="FFFFFF"/>
        <w:spacing w:before="0" w:beforeAutospacing="0" w:after="0" w:afterAutospacing="0" w:line="480" w:lineRule="auto"/>
        <w:ind w:left="1080" w:firstLine="0"/>
        <w:textAlignment w:val="baseline"/>
        <w:rPr>
          <w:color w:val="000000"/>
        </w:rPr>
      </w:pPr>
      <w:r w:rsidRPr="00CB2CF1">
        <w:rPr>
          <w:rStyle w:val="normaltextrun"/>
          <w:rFonts w:eastAsiaTheme="majorEastAsia"/>
          <w:color w:val="0E101A"/>
        </w:rPr>
        <w:t>Support for Spanish (in addition to English). </w:t>
      </w:r>
      <w:r w:rsidRPr="00CB2CF1">
        <w:rPr>
          <w:rStyle w:val="eop"/>
          <w:rFonts w:eastAsiaTheme="majorEastAsia"/>
          <w:color w:val="0E101A"/>
        </w:rPr>
        <w:t> </w:t>
      </w:r>
    </w:p>
    <w:p w14:paraId="37214793" w14:textId="32402093" w:rsidR="00FD76DC" w:rsidRPr="00CB2CF1" w:rsidRDefault="00FD76DC" w:rsidP="00FD76DC">
      <w:pPr>
        <w:pStyle w:val="paragraph"/>
        <w:numPr>
          <w:ilvl w:val="0"/>
          <w:numId w:val="11"/>
        </w:numPr>
        <w:shd w:val="clear" w:color="auto" w:fill="FFFFFF"/>
        <w:spacing w:before="0" w:beforeAutospacing="0" w:after="0" w:afterAutospacing="0" w:line="480" w:lineRule="auto"/>
        <w:ind w:left="1080" w:firstLine="0"/>
        <w:textAlignment w:val="baseline"/>
        <w:rPr>
          <w:color w:val="000000"/>
        </w:rPr>
      </w:pPr>
      <w:r w:rsidRPr="00CB2CF1">
        <w:rPr>
          <w:rStyle w:val="normaltextrun"/>
          <w:rFonts w:eastAsiaTheme="majorEastAsia"/>
          <w:color w:val="0E101A"/>
        </w:rPr>
        <w:t xml:space="preserve">An option to enable </w:t>
      </w:r>
      <w:del w:id="19" w:author="asohmbom asohmbom" w:date="2021-09-14T01:30:00Z">
        <w:r w:rsidRPr="00CB2CF1" w:rsidDel="006E27CD">
          <w:rPr>
            <w:rStyle w:val="normaltextrun"/>
            <w:rFonts w:eastAsiaTheme="majorEastAsia"/>
            <w:color w:val="0E101A"/>
          </w:rPr>
          <w:delText xml:space="preserve">a </w:delText>
        </w:r>
      </w:del>
      <w:r w:rsidRPr="00CB2CF1">
        <w:rPr>
          <w:rStyle w:val="normaltextrun"/>
          <w:rFonts w:eastAsiaTheme="majorEastAsia"/>
          <w:color w:val="0E101A"/>
        </w:rPr>
        <w:t>security</w:t>
      </w:r>
      <w:ins w:id="20" w:author="asohmbom asohmbom" w:date="2021-09-14T00:29:00Z">
        <w:r w:rsidR="00B3476D" w:rsidRPr="00CB2CF1">
          <w:rPr>
            <w:rStyle w:val="normaltextrun"/>
            <w:rFonts w:eastAsiaTheme="majorEastAsia"/>
            <w:color w:val="0E101A"/>
          </w:rPr>
          <w:t>; leveraging the device security features</w:t>
        </w:r>
        <w:r w:rsidR="0068020D" w:rsidRPr="00CB2CF1">
          <w:rPr>
            <w:rStyle w:val="normaltextrun"/>
            <w:rFonts w:eastAsiaTheme="majorEastAsia"/>
            <w:color w:val="0E101A"/>
          </w:rPr>
          <w:t xml:space="preserve"> (</w:t>
        </w:r>
      </w:ins>
      <w:ins w:id="21" w:author="asohmbom asohmbom" w:date="2021-09-14T00:31:00Z">
        <w:r w:rsidR="00BE6832" w:rsidRPr="00CB2CF1">
          <w:rPr>
            <w:rStyle w:val="normaltextrun"/>
            <w:rFonts w:eastAsiaTheme="majorEastAsia"/>
            <w:color w:val="0E101A"/>
          </w:rPr>
          <w:t>finger</w:t>
        </w:r>
      </w:ins>
      <w:ins w:id="22" w:author="asohmbom asohmbom" w:date="2021-09-14T00:32:00Z">
        <w:r w:rsidR="00BE6832" w:rsidRPr="00CB2CF1">
          <w:rPr>
            <w:rStyle w:val="normaltextrun"/>
            <w:rFonts w:eastAsiaTheme="majorEastAsia"/>
            <w:color w:val="0E101A"/>
          </w:rPr>
          <w:t>print biometric</w:t>
        </w:r>
      </w:ins>
      <w:ins w:id="23" w:author="asohmbom asohmbom" w:date="2021-09-14T00:29:00Z">
        <w:r w:rsidR="0068020D" w:rsidRPr="00CB2CF1">
          <w:rPr>
            <w:rStyle w:val="normaltextrun"/>
            <w:rFonts w:eastAsiaTheme="majorEastAsia"/>
            <w:color w:val="0E101A"/>
          </w:rPr>
          <w:t xml:space="preserve">, facial </w:t>
        </w:r>
      </w:ins>
      <w:ins w:id="24" w:author="asohmbom asohmbom" w:date="2021-09-14T00:30:00Z">
        <w:r w:rsidR="0068020D" w:rsidRPr="00CB2CF1">
          <w:rPr>
            <w:rStyle w:val="normaltextrun"/>
            <w:rFonts w:eastAsiaTheme="majorEastAsia"/>
            <w:color w:val="0E101A"/>
          </w:rPr>
          <w:t>recognition, or pin number)</w:t>
        </w:r>
      </w:ins>
      <w:del w:id="25" w:author="asohmbom asohmbom" w:date="2021-09-14T00:29:00Z">
        <w:r w:rsidRPr="00CB2CF1" w:rsidDel="00B3476D">
          <w:rPr>
            <w:rStyle w:val="normaltextrun"/>
            <w:rFonts w:eastAsiaTheme="majorEastAsia"/>
            <w:color w:val="0E101A"/>
          </w:rPr>
          <w:delText xml:space="preserve"> passphrase for accessing notes.</w:delText>
        </w:r>
        <w:r w:rsidRPr="00CB2CF1" w:rsidDel="00B3476D">
          <w:rPr>
            <w:rStyle w:val="eop"/>
            <w:rFonts w:eastAsiaTheme="majorEastAsia"/>
            <w:color w:val="0E101A"/>
          </w:rPr>
          <w:delText> </w:delText>
        </w:r>
      </w:del>
    </w:p>
    <w:p w14:paraId="77299E66" w14:textId="08ED25C7" w:rsidR="00FD76DC" w:rsidRPr="00E66EE1" w:rsidRDefault="00FD76DC" w:rsidP="00FD76DC">
      <w:pPr>
        <w:pStyle w:val="paragraph"/>
        <w:numPr>
          <w:ilvl w:val="0"/>
          <w:numId w:val="11"/>
        </w:numPr>
        <w:shd w:val="clear" w:color="auto" w:fill="FFFFFF"/>
        <w:spacing w:before="0" w:beforeAutospacing="0" w:after="0" w:afterAutospacing="0" w:line="480" w:lineRule="auto"/>
        <w:ind w:left="1080" w:firstLine="0"/>
        <w:textAlignment w:val="baseline"/>
        <w:rPr>
          <w:color w:val="000000"/>
        </w:rPr>
      </w:pPr>
      <w:r w:rsidRPr="00CB2CF1">
        <w:rPr>
          <w:rStyle w:val="normaltextrun"/>
          <w:rFonts w:eastAsiaTheme="majorEastAsia"/>
          <w:color w:val="0E101A"/>
        </w:rPr>
        <w:t>And an optional cloud storage support. </w:t>
      </w:r>
      <w:r w:rsidRPr="00CB2CF1">
        <w:rPr>
          <w:rStyle w:val="eop"/>
          <w:rFonts w:eastAsiaTheme="majorEastAsia"/>
          <w:color w:val="0E101A"/>
        </w:rPr>
        <w:t> </w:t>
      </w:r>
    </w:p>
    <w:p w14:paraId="535AFF27" w14:textId="7D3F19D1" w:rsidR="00FD76DC" w:rsidRPr="00CB2CF1" w:rsidRDefault="00FD76DC" w:rsidP="00FD76DC">
      <w:pPr>
        <w:pStyle w:val="paragraph"/>
        <w:shd w:val="clear" w:color="auto" w:fill="FFFFFF"/>
        <w:spacing w:before="0" w:beforeAutospacing="0" w:after="0" w:afterAutospacing="0" w:line="480" w:lineRule="auto"/>
        <w:textAlignment w:val="baseline"/>
        <w:rPr>
          <w:color w:val="000000"/>
        </w:rPr>
      </w:pPr>
      <w:r w:rsidRPr="00CB2CF1">
        <w:rPr>
          <w:rStyle w:val="normaltextrun"/>
          <w:rFonts w:eastAsiaTheme="majorEastAsia"/>
          <w:color w:val="0E101A"/>
        </w:rPr>
        <w:t>This SRS covers the system's core functionalities that will be in the system’s release 1.0. </w:t>
      </w:r>
      <w:r w:rsidRPr="00CB2CF1">
        <w:rPr>
          <w:rStyle w:val="eop"/>
          <w:rFonts w:eastAsiaTheme="majorEastAsia"/>
          <w:color w:val="0E101A"/>
        </w:rPr>
        <w:t> </w:t>
      </w:r>
    </w:p>
    <w:p w14:paraId="64FB5D79" w14:textId="77777777" w:rsidR="00FD76DC" w:rsidRPr="00CB2CF1" w:rsidRDefault="00FD76DC" w:rsidP="00FD76DC">
      <w:pPr>
        <w:pStyle w:val="paragraph"/>
        <w:shd w:val="clear" w:color="auto" w:fill="FFFFFF"/>
        <w:spacing w:before="0" w:beforeAutospacing="0" w:after="0" w:afterAutospacing="0" w:line="480" w:lineRule="auto"/>
        <w:textAlignment w:val="baseline"/>
        <w:rPr>
          <w:color w:val="000000"/>
        </w:rPr>
      </w:pPr>
      <w:r w:rsidRPr="00CB2CF1">
        <w:rPr>
          <w:rStyle w:val="normaltextrun"/>
          <w:rFonts w:eastAsiaTheme="majorEastAsia"/>
          <w:color w:val="0E101A"/>
        </w:rPr>
        <w:t>This document follows the Software engineering standards committee of the IEEE computer society (1998) IEEE Recommended Practice for Software Requirements Specifications standard and references follow APA citations (7th ed.).</w:t>
      </w:r>
      <w:r w:rsidRPr="00CB2CF1">
        <w:rPr>
          <w:rStyle w:val="eop"/>
          <w:rFonts w:eastAsiaTheme="majorEastAsia"/>
          <w:color w:val="0E101A"/>
        </w:rPr>
        <w:t> </w:t>
      </w:r>
    </w:p>
    <w:p w14:paraId="1A3DD0CA" w14:textId="77777777" w:rsidR="00FD76DC" w:rsidRPr="00CB2CF1" w:rsidRDefault="00FD76DC" w:rsidP="00FD76DC">
      <w:pPr>
        <w:spacing w:line="480" w:lineRule="auto"/>
        <w:rPr>
          <w:rFonts w:ascii="Times New Roman" w:hAnsi="Times New Roman" w:cs="Times New Roman"/>
        </w:rPr>
      </w:pPr>
    </w:p>
    <w:p w14:paraId="46D4DB8D" w14:textId="6C3F29E6" w:rsidR="00FD76DC" w:rsidRPr="00CB2CF1" w:rsidRDefault="00FD76DC" w:rsidP="00FD76DC">
      <w:pPr>
        <w:pStyle w:val="Heading2"/>
        <w:spacing w:line="480" w:lineRule="auto"/>
        <w:rPr>
          <w:rFonts w:ascii="Times New Roman" w:hAnsi="Times New Roman" w:cs="Times New Roman"/>
        </w:rPr>
      </w:pPr>
      <w:bookmarkStart w:id="26" w:name="_Toc84760406"/>
      <w:r w:rsidRPr="00CB2CF1">
        <w:rPr>
          <w:rFonts w:ascii="Times New Roman" w:hAnsi="Times New Roman" w:cs="Times New Roman"/>
        </w:rPr>
        <w:lastRenderedPageBreak/>
        <w:t>Intended Audience</w:t>
      </w:r>
      <w:bookmarkEnd w:id="26"/>
    </w:p>
    <w:p w14:paraId="2AF6A849" w14:textId="78CE6F5E" w:rsidR="00FD76DC" w:rsidRPr="00E66EE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color w:val="000000"/>
          <w:shd w:val="clear" w:color="auto" w:fill="FFFFFF"/>
        </w:rPr>
        <w:t>This SRS document is intended for the Project Manager, Business Analyst, Developers, and Testers, on the Application team (Team Mesmerize) and Natural Language Processing team (team Triple Ts) members who will implement the system. The upcoming sections will cover the features of the system in detail. </w:t>
      </w:r>
    </w:p>
    <w:p w14:paraId="26B7F8C1" w14:textId="08F69EDE" w:rsidR="00FD76DC" w:rsidRPr="00CB2CF1" w:rsidRDefault="00FD76DC" w:rsidP="00FD76DC">
      <w:pPr>
        <w:pStyle w:val="Heading2"/>
        <w:spacing w:line="480" w:lineRule="auto"/>
        <w:rPr>
          <w:rFonts w:ascii="Times New Roman" w:hAnsi="Times New Roman" w:cs="Times New Roman"/>
        </w:rPr>
      </w:pPr>
      <w:bookmarkStart w:id="27" w:name="_Toc84760407"/>
      <w:r w:rsidRPr="00CB2CF1">
        <w:rPr>
          <w:rFonts w:ascii="Times New Roman" w:hAnsi="Times New Roman" w:cs="Times New Roman"/>
        </w:rPr>
        <w:t>Product Scope</w:t>
      </w:r>
      <w:bookmarkEnd w:id="27"/>
    </w:p>
    <w:p w14:paraId="69379893" w14:textId="49E5B9EE" w:rsidR="00FD76DC" w:rsidRPr="00CB2CF1" w:rsidRDefault="00FD76DC" w:rsidP="00FD76DC">
      <w:pPr>
        <w:spacing w:line="480" w:lineRule="auto"/>
        <w:rPr>
          <w:rFonts w:ascii="Times New Roman" w:hAnsi="Times New Roman" w:cs="Times New Roman"/>
        </w:rPr>
      </w:pPr>
      <w:r w:rsidRPr="00CB2CF1">
        <w:rPr>
          <w:rFonts w:ascii="Times New Roman" w:eastAsia="Times New Roman" w:hAnsi="Times New Roman" w:cs="Times New Roman"/>
        </w:rPr>
        <w:t>The following requirements will be in scope as part of release 1.0 for the Memory Magic App:</w:t>
      </w:r>
    </w:p>
    <w:p w14:paraId="14E52FB9"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listen to speech when the user taps on the microphone button.</w:t>
      </w:r>
    </w:p>
    <w:p w14:paraId="37648A66"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Upon recognizing of user's voice and phrases, the system shall begin recording a text memo.</w:t>
      </w:r>
    </w:p>
    <w:p w14:paraId="271E3BC1"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recognize and ignore background voices and environmental noises.</w:t>
      </w:r>
    </w:p>
    <w:p w14:paraId="37C23F04" w14:textId="01FE9540" w:rsidR="00FD76DC" w:rsidRPr="0089243A" w:rsidRDefault="00FD76DC" w:rsidP="0089243A">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transcribe speech when key trigger phrases are mentioned. </w:t>
      </w:r>
    </w:p>
    <w:p w14:paraId="31F84356"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system shall save transcribed notes on the user's device. </w:t>
      </w:r>
    </w:p>
    <w:p w14:paraId="1C3C0DA4"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system shall identify notes by date or subject category.</w:t>
      </w:r>
    </w:p>
    <w:p w14:paraId="46E4066C"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allow notes to be typed and edited.</w:t>
      </w:r>
    </w:p>
    <w:p w14:paraId="34D73FC4"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allow personal information to be saved as notes.</w:t>
      </w:r>
    </w:p>
    <w:p w14:paraId="40B61693"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have a flexible and functioning Graphical User Interface (GUI) with large, user-friendly icons.</w:t>
      </w:r>
    </w:p>
    <w:p w14:paraId="248CCD1C"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allow the user to customize and manage start, stop, and recall trigger words and phrases. </w:t>
      </w:r>
    </w:p>
    <w:p w14:paraId="48A57E7E"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allow notes to be searchable by keyword and date. </w:t>
      </w:r>
    </w:p>
    <w:p w14:paraId="0FF28104"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provide a help menu.</w:t>
      </w:r>
    </w:p>
    <w:p w14:paraId="654C36BD"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support cloud storage via google drive. </w:t>
      </w:r>
    </w:p>
    <w:p w14:paraId="37DCEB05" w14:textId="12088A45"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lastRenderedPageBreak/>
        <w:t xml:space="preserve">The application shall allow the users the ability to set up note-access </w:t>
      </w:r>
      <w:del w:id="28" w:author="asohmbom asohmbom" w:date="2021-09-14T00:31:00Z">
        <w:r w:rsidRPr="00CB2CF1" w:rsidDel="00105958">
          <w:rPr>
            <w:rFonts w:ascii="Times New Roman" w:eastAsia="Times New Roman" w:hAnsi="Times New Roman" w:cs="Times New Roman"/>
            <w:color w:val="0E101A"/>
          </w:rPr>
          <w:delText xml:space="preserve">passphrases to increase </w:delText>
        </w:r>
      </w:del>
      <w:r w:rsidRPr="00CB2CF1">
        <w:rPr>
          <w:rFonts w:ascii="Times New Roman" w:eastAsia="Times New Roman" w:hAnsi="Times New Roman" w:cs="Times New Roman"/>
          <w:color w:val="0E101A"/>
        </w:rPr>
        <w:t>security</w:t>
      </w:r>
      <w:ins w:id="29" w:author="asohmbom asohmbom" w:date="2021-09-14T00:31:00Z">
        <w:r w:rsidR="00105958" w:rsidRPr="00CB2CF1">
          <w:rPr>
            <w:rFonts w:ascii="Times New Roman" w:eastAsia="Times New Roman" w:hAnsi="Times New Roman" w:cs="Times New Roman"/>
            <w:color w:val="0E101A"/>
          </w:rPr>
          <w:t xml:space="preserve"> by leveraging the device’s existing security features like; PIN, Finger Print, or Facial Recognition</w:t>
        </w:r>
      </w:ins>
      <w:r w:rsidRPr="00CB2CF1">
        <w:rPr>
          <w:rFonts w:ascii="Times New Roman" w:eastAsia="Times New Roman" w:hAnsi="Times New Roman" w:cs="Times New Roman"/>
          <w:color w:val="0E101A"/>
        </w:rPr>
        <w:t>.</w:t>
      </w:r>
    </w:p>
    <w:p w14:paraId="3130EA0C" w14:textId="77777777" w:rsidR="00FD76DC" w:rsidRPr="00CB2CF1"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support Spanish. </w:t>
      </w:r>
    </w:p>
    <w:p w14:paraId="6A912819" w14:textId="05347E33" w:rsidR="00FD76DC" w:rsidRPr="0089243A" w:rsidRDefault="00FD76DC" w:rsidP="00FD76DC">
      <w:pPr>
        <w:numPr>
          <w:ilvl w:val="0"/>
          <w:numId w:val="12"/>
        </w:num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The application shall support reminder notifications. </w:t>
      </w:r>
    </w:p>
    <w:p w14:paraId="19D6DAE7" w14:textId="135FD366" w:rsidR="00FD76DC" w:rsidRPr="00CB2CF1" w:rsidRDefault="00FD76DC" w:rsidP="00FD76DC">
      <w:pPr>
        <w:pStyle w:val="Heading2"/>
        <w:spacing w:line="480" w:lineRule="auto"/>
        <w:rPr>
          <w:rFonts w:ascii="Times New Roman" w:hAnsi="Times New Roman" w:cs="Times New Roman"/>
        </w:rPr>
      </w:pPr>
      <w:bookmarkStart w:id="30" w:name="_Toc84760408"/>
      <w:r w:rsidRPr="00CB2CF1">
        <w:rPr>
          <w:rFonts w:ascii="Times New Roman" w:hAnsi="Times New Roman" w:cs="Times New Roman"/>
        </w:rPr>
        <w:t>References</w:t>
      </w:r>
      <w:bookmarkEnd w:id="30"/>
    </w:p>
    <w:p w14:paraId="629891C7" w14:textId="4E60C754" w:rsidR="00FD76DC" w:rsidRPr="00CB2CF1" w:rsidRDefault="00FD76DC" w:rsidP="00B16C64">
      <w:pPr>
        <w:spacing w:line="480" w:lineRule="auto"/>
        <w:ind w:left="630" w:hanging="630"/>
        <w:rPr>
          <w:rFonts w:ascii="Times New Roman" w:eastAsia="Times New Roman" w:hAnsi="Times New Roman" w:cs="Times New Roman"/>
          <w:color w:val="0E101A"/>
        </w:rPr>
      </w:pPr>
      <w:r w:rsidRPr="00CB2CF1">
        <w:rPr>
          <w:rFonts w:ascii="Times New Roman" w:eastAsia="Times New Roman" w:hAnsi="Times New Roman" w:cs="Times New Roman"/>
          <w:color w:val="0E101A"/>
        </w:rPr>
        <w:t>Baileys, A., Benavides, R., Cushing, B., Dunning, M., Mesfin, E., &amp; Puschinsky, T. (2021, June 19). Software requirements specification: Harkify. University of Maryland Global Campus.</w:t>
      </w:r>
    </w:p>
    <w:p w14:paraId="121D7289" w14:textId="0265303F" w:rsidR="00FD76DC" w:rsidRPr="00CB2CF1" w:rsidRDefault="00FD76DC" w:rsidP="00B16C64">
      <w:pPr>
        <w:spacing w:line="480" w:lineRule="auto"/>
        <w:ind w:left="630" w:hanging="630"/>
        <w:rPr>
          <w:rFonts w:ascii="Times New Roman" w:eastAsia="Times New Roman" w:hAnsi="Times New Roman" w:cs="Times New Roman"/>
          <w:color w:val="0E101A"/>
        </w:rPr>
      </w:pPr>
      <w:r w:rsidRPr="00CB2CF1">
        <w:rPr>
          <w:rFonts w:ascii="Times New Roman" w:eastAsia="Times New Roman" w:hAnsi="Times New Roman" w:cs="Times New Roman"/>
          <w:color w:val="0E101A"/>
        </w:rPr>
        <w:t xml:space="preserve">Brown, M. (2020, March 24). Capstone project guide. In SWEN 670. Retrieved from </w:t>
      </w:r>
      <w:r w:rsidRPr="00CB2CF1">
        <w:rPr>
          <w:rFonts w:ascii="Times New Roman" w:hAnsi="Times New Roman" w:cs="Times New Roman"/>
        </w:rPr>
        <w:tab/>
        <w:t>https://learn.umgc.edu/d2l/le/content/609389/viewContent/22442920/View</w:t>
      </w:r>
    </w:p>
    <w:p w14:paraId="6E6970A9" w14:textId="3D770D83" w:rsidR="00FD76DC" w:rsidRPr="00CB2CF1" w:rsidRDefault="00FD76DC" w:rsidP="00B16C64">
      <w:pPr>
        <w:spacing w:line="480" w:lineRule="auto"/>
        <w:ind w:left="630" w:hanging="630"/>
        <w:rPr>
          <w:rFonts w:ascii="Times New Roman" w:eastAsia="Times New Roman" w:hAnsi="Times New Roman" w:cs="Times New Roman"/>
          <w:color w:val="0E101A"/>
        </w:rPr>
      </w:pPr>
      <w:r w:rsidRPr="00CB2CF1">
        <w:rPr>
          <w:rFonts w:ascii="Times New Roman" w:eastAsia="Times New Roman" w:hAnsi="Times New Roman" w:cs="Times New Roman"/>
          <w:color w:val="0E101A"/>
        </w:rPr>
        <w:t xml:space="preserve">Famudehin, A., Broggin, C., Ahmed, C., Olshansky, M., Drammeh, M., Ballo, N., &amp; Kelly, S. (2021, </w:t>
      </w:r>
      <w:r w:rsidRPr="00CB2CF1">
        <w:rPr>
          <w:rFonts w:ascii="Times New Roman" w:hAnsi="Times New Roman" w:cs="Times New Roman"/>
        </w:rPr>
        <w:tab/>
      </w:r>
      <w:r w:rsidRPr="00CB2CF1">
        <w:rPr>
          <w:rFonts w:ascii="Times New Roman" w:eastAsia="Times New Roman" w:hAnsi="Times New Roman" w:cs="Times New Roman"/>
          <w:color w:val="0E101A"/>
        </w:rPr>
        <w:t xml:space="preserve">July 24). Software requirements specification: Memory enhancer application. University of Maryland Global Campus. </w:t>
      </w:r>
    </w:p>
    <w:p w14:paraId="0BEACC29" w14:textId="00AB0F50" w:rsidR="1D8F222D" w:rsidRPr="00CB2CF1" w:rsidRDefault="1D8F222D" w:rsidP="0089243A">
      <w:pPr>
        <w:spacing w:line="480" w:lineRule="auto"/>
        <w:ind w:left="630" w:hanging="630"/>
        <w:rPr>
          <w:rFonts w:ascii="Times New Roman" w:eastAsia="Times New Roman" w:hAnsi="Times New Roman" w:cs="Times New Roman"/>
          <w:color w:val="0E101A"/>
        </w:rPr>
      </w:pPr>
      <w:r w:rsidRPr="00CB2CF1">
        <w:rPr>
          <w:rFonts w:ascii="Times New Roman" w:eastAsia="Times New Roman" w:hAnsi="Times New Roman" w:cs="Times New Roman"/>
          <w:color w:val="0E101A"/>
        </w:rPr>
        <w:t>Five steps to HIPPA privacy rule compliance. (n.d.). In The Practice Solution. Retrieved from https://www.thepracticesolution.net/2005/05/05/five-steps-hipaa-privacy-rule-compliance/</w:t>
      </w:r>
    </w:p>
    <w:p w14:paraId="6563F39E" w14:textId="51BAA725" w:rsidR="00FD76DC" w:rsidRPr="00CB2CF1" w:rsidRDefault="00FD76DC" w:rsidP="0089243A">
      <w:pPr>
        <w:spacing w:line="480" w:lineRule="auto"/>
        <w:ind w:left="630" w:hanging="630"/>
        <w:rPr>
          <w:rFonts w:ascii="Times New Roman" w:eastAsia="Times New Roman" w:hAnsi="Times New Roman" w:cs="Times New Roman"/>
          <w:color w:val="0E101A"/>
        </w:rPr>
      </w:pPr>
      <w:r w:rsidRPr="00CB2CF1">
        <w:rPr>
          <w:rFonts w:ascii="Times New Roman" w:eastAsia="Times New Roman" w:hAnsi="Times New Roman" w:cs="Times New Roman"/>
          <w:color w:val="0E101A"/>
        </w:rPr>
        <w:t xml:space="preserve">Le, M., Jena, D., Johnson, A., Aboagye, P. A., Kimbi, D., &amp; Sevilla, D. (2021, August 6). Software requirements specification: Mnemosyne, Disability Mobile Application. University of </w:t>
      </w:r>
      <w:r w:rsidR="31629B8F" w:rsidRPr="00CB2CF1">
        <w:rPr>
          <w:rFonts w:ascii="Times New Roman" w:eastAsia="Times New Roman" w:hAnsi="Times New Roman" w:cs="Times New Roman"/>
          <w:color w:val="0E101A"/>
        </w:rPr>
        <w:t xml:space="preserve"> </w:t>
      </w:r>
      <w:r w:rsidRPr="00CB2CF1">
        <w:rPr>
          <w:rFonts w:ascii="Times New Roman" w:eastAsia="Times New Roman" w:hAnsi="Times New Roman" w:cs="Times New Roman"/>
          <w:color w:val="0E101A"/>
        </w:rPr>
        <w:t>Maryland Global Campus.</w:t>
      </w:r>
    </w:p>
    <w:p w14:paraId="4685EAA3" w14:textId="38127358" w:rsidR="00FD76DC" w:rsidRPr="00CB2CF1" w:rsidRDefault="00FD76DC" w:rsidP="1B7FDCA4">
      <w:p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t xml:space="preserve">Software engineering standards committee of the IEEE computer society. (1998, June 25). IEEE </w:t>
      </w:r>
      <w:r w:rsidRPr="00CB2CF1">
        <w:rPr>
          <w:rFonts w:ascii="Times New Roman" w:hAnsi="Times New Roman" w:cs="Times New Roman"/>
        </w:rPr>
        <w:tab/>
      </w:r>
      <w:r w:rsidRPr="00CB2CF1">
        <w:rPr>
          <w:rFonts w:ascii="Times New Roman" w:eastAsia="Times New Roman" w:hAnsi="Times New Roman" w:cs="Times New Roman"/>
          <w:color w:val="0E101A"/>
        </w:rPr>
        <w:t xml:space="preserve">Recommended Practice for Software Requirements Specifications. In EEE Std 830-1998. </w:t>
      </w:r>
      <w:r w:rsidRPr="00CB2CF1">
        <w:rPr>
          <w:rFonts w:ascii="Times New Roman" w:hAnsi="Times New Roman" w:cs="Times New Roman"/>
        </w:rPr>
        <w:tab/>
      </w:r>
      <w:r w:rsidRPr="00CB2CF1">
        <w:rPr>
          <w:rFonts w:ascii="Times New Roman" w:eastAsia="Times New Roman" w:hAnsi="Times New Roman" w:cs="Times New Roman"/>
          <w:color w:val="0E101A"/>
        </w:rPr>
        <w:t>Retrieved from  http://www.math.uaa.alaska.edu/~afkjm/cs401/IEEE830.pdf</w:t>
      </w:r>
    </w:p>
    <w:p w14:paraId="1A873AD2" w14:textId="743ABAC6" w:rsidR="00FD76DC" w:rsidRPr="00E8098F" w:rsidRDefault="2BF62982" w:rsidP="7F184ADD">
      <w:pPr>
        <w:spacing w:line="480" w:lineRule="auto"/>
        <w:rPr>
          <w:rFonts w:ascii="Times New Roman" w:eastAsia="Times New Roman" w:hAnsi="Times New Roman" w:cs="Times New Roman"/>
          <w:color w:val="0E101A"/>
        </w:rPr>
      </w:pPr>
      <w:r w:rsidRPr="00CB2CF1">
        <w:rPr>
          <w:rFonts w:ascii="Times New Roman" w:eastAsia="Times New Roman" w:hAnsi="Times New Roman" w:cs="Times New Roman"/>
          <w:color w:val="0E101A"/>
        </w:rPr>
        <w:lastRenderedPageBreak/>
        <w:t xml:space="preserve">Wang, J. (2013, October 30). How do I become HIPAA compliant? (a checklist). In Truevault. </w:t>
      </w:r>
      <w:r w:rsidR="00FD76DC" w:rsidRPr="00CB2CF1">
        <w:rPr>
          <w:rFonts w:ascii="Times New Roman" w:hAnsi="Times New Roman" w:cs="Times New Roman"/>
        </w:rPr>
        <w:tab/>
      </w:r>
      <w:r w:rsidRPr="00CB2CF1">
        <w:rPr>
          <w:rFonts w:ascii="Times New Roman" w:eastAsia="Times New Roman" w:hAnsi="Times New Roman" w:cs="Times New Roman"/>
          <w:color w:val="0E101A"/>
        </w:rPr>
        <w:t xml:space="preserve">Retrieved from </w:t>
      </w:r>
      <w:hyperlink r:id="rId11">
        <w:r w:rsidRPr="00CB2CF1">
          <w:rPr>
            <w:rFonts w:ascii="Times New Roman" w:eastAsia="Times New Roman" w:hAnsi="Times New Roman" w:cs="Times New Roman"/>
            <w:color w:val="0E101A"/>
          </w:rPr>
          <w:t>https://www.truevault.com/blog/how-do-i-become-hipaa-compliant.html</w:t>
        </w:r>
      </w:hyperlink>
    </w:p>
    <w:p w14:paraId="7A2BA7A3" w14:textId="2FF049A0" w:rsidR="00FD76DC" w:rsidRPr="00CB2CF1" w:rsidRDefault="00FD76DC" w:rsidP="00FD76DC">
      <w:pPr>
        <w:pStyle w:val="Heading2"/>
        <w:spacing w:line="480" w:lineRule="auto"/>
        <w:rPr>
          <w:rFonts w:ascii="Times New Roman" w:hAnsi="Times New Roman" w:cs="Times New Roman"/>
        </w:rPr>
      </w:pPr>
      <w:bookmarkStart w:id="31" w:name="_Toc84760409"/>
      <w:r w:rsidRPr="00CB2CF1">
        <w:rPr>
          <w:rFonts w:ascii="Times New Roman" w:hAnsi="Times New Roman" w:cs="Times New Roman"/>
        </w:rPr>
        <w:t>Definitions, Acronyms and Abbreviations</w:t>
      </w:r>
      <w:bookmarkEnd w:id="31"/>
    </w:p>
    <w:p w14:paraId="77CB1258" w14:textId="0C1C2376" w:rsidR="00FD76DC"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Some of the terms used in this document are defined below:</w:t>
      </w:r>
    </w:p>
    <w:p w14:paraId="2E891E24" w14:textId="3EA1319E" w:rsidR="00E8098F" w:rsidRPr="00E8098F" w:rsidRDefault="00E8098F" w:rsidP="00E8098F">
      <w:pPr>
        <w:keepNext/>
        <w:keepLines/>
        <w:widowControl w:val="0"/>
        <w:spacing w:line="480" w:lineRule="auto"/>
        <w:rPr>
          <w:rFonts w:ascii="Times New Roman" w:eastAsia="Times New Roman" w:hAnsi="Times New Roman" w:cs="Times New Roman"/>
          <w:b/>
          <w:bCs/>
        </w:rPr>
      </w:pPr>
      <w:r w:rsidRPr="00E8098F">
        <w:rPr>
          <w:rFonts w:ascii="Times New Roman" w:eastAsia="Times New Roman" w:hAnsi="Times New Roman" w:cs="Times New Roman"/>
          <w:b/>
          <w:bCs/>
        </w:rPr>
        <w:t>Table 1</w:t>
      </w:r>
    </w:p>
    <w:p w14:paraId="448BBD2B" w14:textId="4D8C4F8F" w:rsidR="00FD76DC" w:rsidRPr="00E8098F" w:rsidRDefault="00E8098F" w:rsidP="00E8098F">
      <w:pPr>
        <w:keepNext/>
        <w:keepLines/>
        <w:widowControl w:val="0"/>
        <w:spacing w:line="480" w:lineRule="auto"/>
        <w:rPr>
          <w:rFonts w:ascii="Times New Roman" w:eastAsia="Times New Roman" w:hAnsi="Times New Roman" w:cs="Times New Roman"/>
          <w:i/>
          <w:iCs/>
        </w:rPr>
      </w:pPr>
      <w:r w:rsidRPr="00E8098F">
        <w:rPr>
          <w:rFonts w:ascii="Times New Roman" w:eastAsia="Times New Roman" w:hAnsi="Times New Roman" w:cs="Times New Roman"/>
          <w:i/>
          <w:iCs/>
        </w:rPr>
        <w:t>Acronyms and Definitions</w:t>
      </w:r>
    </w:p>
    <w:tbl>
      <w:tblPr>
        <w:tblStyle w:val="TableGrid"/>
        <w:tblW w:w="0" w:type="auto"/>
        <w:tblInd w:w="85" w:type="dxa"/>
        <w:tblLook w:val="04A0" w:firstRow="1" w:lastRow="0" w:firstColumn="1" w:lastColumn="0" w:noHBand="0" w:noVBand="1"/>
      </w:tblPr>
      <w:tblGrid>
        <w:gridCol w:w="4485"/>
        <w:gridCol w:w="4505"/>
      </w:tblGrid>
      <w:tr w:rsidR="00FD76DC" w:rsidRPr="00CB2CF1" w14:paraId="4AD13076" w14:textId="77777777" w:rsidTr="1ED48357">
        <w:tc>
          <w:tcPr>
            <w:tcW w:w="4485" w:type="dxa"/>
          </w:tcPr>
          <w:p w14:paraId="3FE4F68F" w14:textId="77777777" w:rsidR="00FD76DC" w:rsidRPr="00CB2CF1" w:rsidRDefault="00FD76DC" w:rsidP="00E8098F">
            <w:pPr>
              <w:keepNext/>
              <w:keepLines/>
              <w:widowControl w:val="0"/>
              <w:spacing w:line="480" w:lineRule="auto"/>
              <w:rPr>
                <w:rFonts w:ascii="Times New Roman" w:eastAsia="Times New Roman" w:hAnsi="Times New Roman" w:cs="Times New Roman"/>
              </w:rPr>
            </w:pPr>
            <w:r w:rsidRPr="00CB2CF1">
              <w:rPr>
                <w:rFonts w:ascii="Times New Roman" w:eastAsia="Times New Roman" w:hAnsi="Times New Roman" w:cs="Times New Roman"/>
              </w:rPr>
              <w:t>Acronym</w:t>
            </w:r>
          </w:p>
        </w:tc>
        <w:tc>
          <w:tcPr>
            <w:tcW w:w="4505" w:type="dxa"/>
          </w:tcPr>
          <w:p w14:paraId="4DD3A0EB" w14:textId="77777777" w:rsidR="00FD76DC" w:rsidRPr="00CB2CF1" w:rsidRDefault="00FD76DC" w:rsidP="00E8098F">
            <w:pPr>
              <w:keepNext/>
              <w:keepLines/>
              <w:widowControl w:val="0"/>
              <w:spacing w:line="480" w:lineRule="auto"/>
              <w:rPr>
                <w:rFonts w:ascii="Times New Roman" w:eastAsia="Times New Roman" w:hAnsi="Times New Roman" w:cs="Times New Roman"/>
              </w:rPr>
            </w:pPr>
            <w:r w:rsidRPr="00CB2CF1">
              <w:rPr>
                <w:rFonts w:ascii="Times New Roman" w:eastAsia="Times New Roman" w:hAnsi="Times New Roman" w:cs="Times New Roman"/>
              </w:rPr>
              <w:t>Definition</w:t>
            </w:r>
          </w:p>
        </w:tc>
      </w:tr>
      <w:tr w:rsidR="00FD76DC" w:rsidRPr="00CB2CF1" w14:paraId="313C3FA1" w14:textId="77777777" w:rsidTr="1ED48357">
        <w:tc>
          <w:tcPr>
            <w:tcW w:w="4485" w:type="dxa"/>
          </w:tcPr>
          <w:p w14:paraId="563CF795"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UI</w:t>
            </w:r>
          </w:p>
        </w:tc>
        <w:tc>
          <w:tcPr>
            <w:tcW w:w="4505" w:type="dxa"/>
          </w:tcPr>
          <w:p w14:paraId="7BF2EB5D"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User Interface.</w:t>
            </w:r>
          </w:p>
        </w:tc>
      </w:tr>
      <w:tr w:rsidR="00FD76DC" w:rsidRPr="00CB2CF1" w14:paraId="190808E9" w14:textId="77777777" w:rsidTr="1ED48357">
        <w:tc>
          <w:tcPr>
            <w:tcW w:w="4485" w:type="dxa"/>
          </w:tcPr>
          <w:p w14:paraId="6F61CC3E"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 xml:space="preserve">GUI </w:t>
            </w:r>
          </w:p>
        </w:tc>
        <w:tc>
          <w:tcPr>
            <w:tcW w:w="4505" w:type="dxa"/>
          </w:tcPr>
          <w:p w14:paraId="15E54EAD"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Graphical User Interface.</w:t>
            </w:r>
          </w:p>
        </w:tc>
      </w:tr>
      <w:tr w:rsidR="00FD76DC" w:rsidRPr="00CB2CF1" w14:paraId="281C9582" w14:textId="77777777" w:rsidTr="1ED48357">
        <w:tc>
          <w:tcPr>
            <w:tcW w:w="4485" w:type="dxa"/>
          </w:tcPr>
          <w:p w14:paraId="644A7FC0"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SRS</w:t>
            </w:r>
          </w:p>
        </w:tc>
        <w:tc>
          <w:tcPr>
            <w:tcW w:w="4505" w:type="dxa"/>
          </w:tcPr>
          <w:p w14:paraId="1913CFEE"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Software Requirement Specification.</w:t>
            </w:r>
          </w:p>
        </w:tc>
      </w:tr>
      <w:tr w:rsidR="00E63CE1" w:rsidRPr="00CB2CF1" w14:paraId="6A775B2E" w14:textId="77777777" w:rsidTr="0016279E">
        <w:trPr>
          <w:ins w:id="32" w:author="asohmbom asohmbom" w:date="2021-09-14T00:47:00Z"/>
        </w:trPr>
        <w:tc>
          <w:tcPr>
            <w:tcW w:w="4485" w:type="dxa"/>
          </w:tcPr>
          <w:p w14:paraId="27B8A890" w14:textId="06806A15" w:rsidR="00E63CE1" w:rsidRPr="00CB2CF1" w:rsidRDefault="00E63CE1" w:rsidP="0016279E">
            <w:pPr>
              <w:spacing w:line="480" w:lineRule="auto"/>
              <w:rPr>
                <w:ins w:id="33" w:author="asohmbom asohmbom" w:date="2021-09-14T00:47:00Z"/>
                <w:rFonts w:ascii="Times New Roman" w:eastAsia="Times New Roman" w:hAnsi="Times New Roman" w:cs="Times New Roman"/>
              </w:rPr>
            </w:pPr>
            <w:ins w:id="34" w:author="asohmbom asohmbom" w:date="2021-09-14T00:47:00Z">
              <w:r w:rsidRPr="00CB2CF1">
                <w:rPr>
                  <w:rFonts w:ascii="Times New Roman" w:eastAsia="Times New Roman" w:hAnsi="Times New Roman" w:cs="Times New Roman"/>
                </w:rPr>
                <w:t>API</w:t>
              </w:r>
            </w:ins>
          </w:p>
        </w:tc>
        <w:tc>
          <w:tcPr>
            <w:tcW w:w="4505" w:type="dxa"/>
          </w:tcPr>
          <w:p w14:paraId="72275867" w14:textId="41660836" w:rsidR="00E63CE1" w:rsidRPr="00CB2CF1" w:rsidRDefault="00E63CE1" w:rsidP="0016279E">
            <w:pPr>
              <w:spacing w:line="480" w:lineRule="auto"/>
              <w:rPr>
                <w:ins w:id="35" w:author="asohmbom asohmbom" w:date="2021-09-14T00:47:00Z"/>
                <w:rFonts w:ascii="Times New Roman" w:eastAsia="Times New Roman" w:hAnsi="Times New Roman" w:cs="Times New Roman"/>
              </w:rPr>
            </w:pPr>
            <w:ins w:id="36" w:author="asohmbom asohmbom" w:date="2021-09-14T00:47:00Z">
              <w:r w:rsidRPr="00CB2CF1">
                <w:rPr>
                  <w:rFonts w:ascii="Times New Roman" w:eastAsia="Times New Roman" w:hAnsi="Times New Roman" w:cs="Times New Roman"/>
                </w:rPr>
                <w:t>Abstract Programming Interface</w:t>
              </w:r>
            </w:ins>
          </w:p>
        </w:tc>
      </w:tr>
      <w:tr w:rsidR="00FD76DC" w:rsidRPr="00CB2CF1" w14:paraId="6EF6ACCE" w14:textId="77777777" w:rsidTr="1ED48357">
        <w:tc>
          <w:tcPr>
            <w:tcW w:w="4485" w:type="dxa"/>
          </w:tcPr>
          <w:p w14:paraId="6BA070F8"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STM</w:t>
            </w:r>
          </w:p>
        </w:tc>
        <w:tc>
          <w:tcPr>
            <w:tcW w:w="4505" w:type="dxa"/>
          </w:tcPr>
          <w:p w14:paraId="051AC4A5"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Short-Term Memory.</w:t>
            </w:r>
          </w:p>
        </w:tc>
      </w:tr>
      <w:tr w:rsidR="00FD76DC" w:rsidRPr="00CB2CF1" w14:paraId="33A05941" w14:textId="77777777" w:rsidTr="1ED48357">
        <w:tc>
          <w:tcPr>
            <w:tcW w:w="4485" w:type="dxa"/>
          </w:tcPr>
          <w:p w14:paraId="085043E4"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NLU</w:t>
            </w:r>
          </w:p>
        </w:tc>
        <w:tc>
          <w:tcPr>
            <w:tcW w:w="4505" w:type="dxa"/>
          </w:tcPr>
          <w:p w14:paraId="0A49286B"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 xml:space="preserve">Natural Language Understanding. </w:t>
            </w:r>
          </w:p>
        </w:tc>
      </w:tr>
      <w:tr w:rsidR="00FD76DC" w:rsidRPr="00CB2CF1" w14:paraId="273A81E9" w14:textId="77777777" w:rsidTr="1ED48357">
        <w:tc>
          <w:tcPr>
            <w:tcW w:w="4485" w:type="dxa"/>
          </w:tcPr>
          <w:p w14:paraId="298CD7EC"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NLP</w:t>
            </w:r>
          </w:p>
        </w:tc>
        <w:tc>
          <w:tcPr>
            <w:tcW w:w="4505" w:type="dxa"/>
          </w:tcPr>
          <w:p w14:paraId="1B445340"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rPr>
              <w:t xml:space="preserve">Natural Language Processing. </w:t>
            </w:r>
          </w:p>
        </w:tc>
      </w:tr>
      <w:tr w:rsidR="1B7FDCA4" w:rsidRPr="00CB2CF1" w14:paraId="243C1DA9" w14:textId="77777777" w:rsidTr="1ED48357">
        <w:tc>
          <w:tcPr>
            <w:tcW w:w="4485" w:type="dxa"/>
          </w:tcPr>
          <w:p w14:paraId="4691F4DD" w14:textId="50DD9EA1" w:rsidR="6458F584" w:rsidRPr="00CB2CF1" w:rsidRDefault="6458F584" w:rsidP="1B7FDCA4">
            <w:pPr>
              <w:spacing w:line="480" w:lineRule="auto"/>
              <w:rPr>
                <w:rFonts w:ascii="Times New Roman" w:eastAsia="Times New Roman" w:hAnsi="Times New Roman" w:cs="Times New Roman"/>
              </w:rPr>
            </w:pPr>
            <w:r w:rsidRPr="00CB2CF1">
              <w:rPr>
                <w:rFonts w:ascii="Times New Roman" w:eastAsia="Times New Roman" w:hAnsi="Times New Roman" w:cs="Times New Roman"/>
              </w:rPr>
              <w:t>HIPPA</w:t>
            </w:r>
          </w:p>
        </w:tc>
        <w:tc>
          <w:tcPr>
            <w:tcW w:w="4505" w:type="dxa"/>
          </w:tcPr>
          <w:p w14:paraId="66E8CB47" w14:textId="53680F7E" w:rsidR="6458F584" w:rsidRPr="00CB2CF1" w:rsidRDefault="6458F584" w:rsidP="1B7FDCA4">
            <w:pPr>
              <w:spacing w:line="480" w:lineRule="auto"/>
              <w:rPr>
                <w:rFonts w:ascii="Times New Roman" w:eastAsia="Times New Roman" w:hAnsi="Times New Roman" w:cs="Times New Roman"/>
              </w:rPr>
            </w:pPr>
            <w:r w:rsidRPr="00CB2CF1">
              <w:rPr>
                <w:rFonts w:ascii="Times New Roman" w:eastAsia="Times New Roman" w:hAnsi="Times New Roman" w:cs="Times New Roman"/>
              </w:rPr>
              <w:t>Health Insurance Portability and Accountability</w:t>
            </w:r>
          </w:p>
        </w:tc>
      </w:tr>
      <w:tr w:rsidR="1B7FDCA4" w:rsidRPr="00CB2CF1" w14:paraId="0C2D40C8" w14:textId="77777777" w:rsidTr="1ED48357">
        <w:tc>
          <w:tcPr>
            <w:tcW w:w="4485" w:type="dxa"/>
          </w:tcPr>
          <w:p w14:paraId="0CEAED22" w14:textId="0B0094D1" w:rsidR="6458F584" w:rsidRPr="00CB2CF1" w:rsidRDefault="6458F584" w:rsidP="1B7FDCA4">
            <w:pPr>
              <w:spacing w:line="480" w:lineRule="auto"/>
              <w:rPr>
                <w:rFonts w:ascii="Times New Roman" w:eastAsia="Times New Roman" w:hAnsi="Times New Roman" w:cs="Times New Roman"/>
              </w:rPr>
            </w:pPr>
            <w:r w:rsidRPr="00CB2CF1">
              <w:rPr>
                <w:rFonts w:ascii="Times New Roman" w:eastAsia="Times New Roman" w:hAnsi="Times New Roman" w:cs="Times New Roman"/>
              </w:rPr>
              <w:t>PHI</w:t>
            </w:r>
          </w:p>
        </w:tc>
        <w:tc>
          <w:tcPr>
            <w:tcW w:w="4505" w:type="dxa"/>
          </w:tcPr>
          <w:p w14:paraId="6724B83B" w14:textId="292F22E8" w:rsidR="6458F584" w:rsidRPr="00CB2CF1" w:rsidRDefault="6458F584" w:rsidP="1B7FDCA4">
            <w:pPr>
              <w:spacing w:line="480" w:lineRule="auto"/>
              <w:rPr>
                <w:rFonts w:ascii="Times New Roman" w:eastAsia="Times New Roman" w:hAnsi="Times New Roman" w:cs="Times New Roman"/>
              </w:rPr>
            </w:pPr>
            <w:r w:rsidRPr="00CB2CF1">
              <w:rPr>
                <w:rFonts w:ascii="Times New Roman" w:eastAsia="Times New Roman" w:hAnsi="Times New Roman" w:cs="Times New Roman"/>
              </w:rPr>
              <w:t>Protected Health Information</w:t>
            </w:r>
          </w:p>
        </w:tc>
      </w:tr>
      <w:tr w:rsidR="1ED48357" w:rsidRPr="00CB2CF1" w14:paraId="3A843237" w14:textId="77777777" w:rsidTr="1ED48357">
        <w:tc>
          <w:tcPr>
            <w:tcW w:w="4485" w:type="dxa"/>
          </w:tcPr>
          <w:p w14:paraId="0FEC50EF" w14:textId="782C3034" w:rsidR="75791457" w:rsidRPr="00CB2CF1" w:rsidRDefault="75791457" w:rsidP="1ED48357">
            <w:pPr>
              <w:spacing w:line="480" w:lineRule="auto"/>
              <w:rPr>
                <w:rFonts w:ascii="Times New Roman" w:eastAsia="Times New Roman" w:hAnsi="Times New Roman" w:cs="Times New Roman"/>
              </w:rPr>
            </w:pPr>
            <w:r w:rsidRPr="00CB2CF1">
              <w:rPr>
                <w:rFonts w:ascii="Times New Roman" w:eastAsia="Times New Roman" w:hAnsi="Times New Roman" w:cs="Times New Roman"/>
              </w:rPr>
              <w:t>PII</w:t>
            </w:r>
          </w:p>
        </w:tc>
        <w:tc>
          <w:tcPr>
            <w:tcW w:w="4505" w:type="dxa"/>
          </w:tcPr>
          <w:p w14:paraId="39CEE4CE" w14:textId="0ABC1B6E" w:rsidR="75791457" w:rsidRPr="00CB2CF1" w:rsidRDefault="75791457" w:rsidP="1ED48357">
            <w:pPr>
              <w:spacing w:line="480" w:lineRule="auto"/>
              <w:rPr>
                <w:rFonts w:ascii="Times New Roman" w:eastAsia="Times New Roman" w:hAnsi="Times New Roman" w:cs="Times New Roman"/>
              </w:rPr>
            </w:pPr>
            <w:r w:rsidRPr="00CB2CF1">
              <w:rPr>
                <w:rFonts w:ascii="Times New Roman" w:eastAsia="Times New Roman" w:hAnsi="Times New Roman" w:cs="Times New Roman"/>
              </w:rPr>
              <w:t>Personal Identifiable Information</w:t>
            </w:r>
          </w:p>
        </w:tc>
      </w:tr>
    </w:tbl>
    <w:p w14:paraId="0A96A250" w14:textId="77777777" w:rsidR="00FD76DC" w:rsidRPr="00CB2CF1" w:rsidRDefault="00FD76DC" w:rsidP="1B7FDCA4">
      <w:pPr>
        <w:spacing w:line="480" w:lineRule="auto"/>
        <w:ind w:left="360" w:hanging="360"/>
        <w:rPr>
          <w:rFonts w:ascii="Times New Roman" w:eastAsia="Times New Roman" w:hAnsi="Times New Roman" w:cs="Times New Roman"/>
        </w:rPr>
      </w:pPr>
    </w:p>
    <w:p w14:paraId="33723723" w14:textId="34234A0E" w:rsidR="6458F584" w:rsidRPr="00CB2CF1" w:rsidRDefault="6458F584" w:rsidP="1B7FDCA4">
      <w:pPr>
        <w:pStyle w:val="Heading2"/>
        <w:spacing w:line="480" w:lineRule="auto"/>
        <w:rPr>
          <w:rFonts w:ascii="Times New Roman" w:hAnsi="Times New Roman" w:cs="Times New Roman"/>
        </w:rPr>
      </w:pPr>
      <w:bookmarkStart w:id="37" w:name="_Toc84760410"/>
      <w:r w:rsidRPr="00CB2CF1">
        <w:rPr>
          <w:rFonts w:ascii="Times New Roman" w:hAnsi="Times New Roman" w:cs="Times New Roman"/>
        </w:rPr>
        <w:t>HIPPA Privacy</w:t>
      </w:r>
      <w:r w:rsidR="31D4E1C4" w:rsidRPr="00CB2CF1">
        <w:rPr>
          <w:rFonts w:ascii="Times New Roman" w:hAnsi="Times New Roman" w:cs="Times New Roman"/>
        </w:rPr>
        <w:t xml:space="preserve"> Rule</w:t>
      </w:r>
      <w:r w:rsidR="28B815C3" w:rsidRPr="00CB2CF1">
        <w:rPr>
          <w:rFonts w:ascii="Times New Roman" w:hAnsi="Times New Roman" w:cs="Times New Roman"/>
        </w:rPr>
        <w:t xml:space="preserve"> &amp; HIPPA Security Rule</w:t>
      </w:r>
      <w:bookmarkEnd w:id="37"/>
    </w:p>
    <w:p w14:paraId="6C1BE068" w14:textId="11012D59" w:rsidR="5559C541" w:rsidRPr="00CB2CF1" w:rsidRDefault="5559C541" w:rsidP="1B7FDCA4">
      <w:pPr>
        <w:pStyle w:val="paragraph"/>
        <w:spacing w:before="0" w:beforeAutospacing="0" w:after="0" w:afterAutospacing="0" w:line="480" w:lineRule="auto"/>
        <w:rPr>
          <w:rStyle w:val="normaltextrun"/>
          <w:rFonts w:eastAsiaTheme="majorEastAsia"/>
          <w:color w:val="0E101A"/>
        </w:rPr>
      </w:pPr>
      <w:r w:rsidRPr="00CB2CF1">
        <w:rPr>
          <w:rStyle w:val="normaltextrun"/>
          <w:rFonts w:eastAsiaTheme="majorEastAsia"/>
          <w:color w:val="0E101A"/>
        </w:rPr>
        <w:t xml:space="preserve">The HIPPA Privacy Rule establishes standards to protect a person’s </w:t>
      </w:r>
      <w:r w:rsidR="40F53280" w:rsidRPr="00CB2CF1">
        <w:rPr>
          <w:rStyle w:val="normaltextrun"/>
          <w:rFonts w:eastAsiaTheme="majorEastAsia"/>
          <w:color w:val="0E101A"/>
        </w:rPr>
        <w:t xml:space="preserve">medical records and PHI. The Magic Memory APP will adhere </w:t>
      </w:r>
      <w:r w:rsidR="5EEC8A4A" w:rsidRPr="00CB2CF1">
        <w:rPr>
          <w:rStyle w:val="normaltextrun"/>
          <w:rFonts w:eastAsiaTheme="majorEastAsia"/>
          <w:color w:val="0E101A"/>
        </w:rPr>
        <w:t xml:space="preserve">to the HIPPA Privacy Rule by </w:t>
      </w:r>
      <w:r w:rsidR="1127545D" w:rsidRPr="00CB2CF1">
        <w:rPr>
          <w:rStyle w:val="normaltextrun"/>
          <w:rFonts w:eastAsiaTheme="majorEastAsia"/>
          <w:color w:val="0E101A"/>
        </w:rPr>
        <w:t>keeping PHI secure and private, informing/supporting users of their rights</w:t>
      </w:r>
      <w:r w:rsidR="2E9A7A05" w:rsidRPr="00CB2CF1">
        <w:rPr>
          <w:rStyle w:val="normaltextrun"/>
          <w:rFonts w:eastAsiaTheme="majorEastAsia"/>
          <w:color w:val="0E101A"/>
        </w:rPr>
        <w:t xml:space="preserve">, and limiting access </w:t>
      </w:r>
      <w:del w:id="38" w:author="asohmbom asohmbom" w:date="2021-09-14T01:31:00Z">
        <w:r w:rsidR="2E9A7A05" w:rsidRPr="00CB2CF1" w:rsidDel="006E27CD">
          <w:rPr>
            <w:rStyle w:val="normaltextrun"/>
            <w:rFonts w:eastAsiaTheme="majorEastAsia"/>
            <w:color w:val="0E101A"/>
          </w:rPr>
          <w:delText xml:space="preserve">of </w:delText>
        </w:r>
      </w:del>
      <w:ins w:id="39" w:author="asohmbom asohmbom" w:date="2021-09-14T01:31:00Z">
        <w:r w:rsidR="006E27CD" w:rsidRPr="00CB2CF1">
          <w:rPr>
            <w:rStyle w:val="normaltextrun"/>
            <w:rFonts w:eastAsiaTheme="majorEastAsia"/>
            <w:color w:val="0E101A"/>
          </w:rPr>
          <w:t xml:space="preserve">to </w:t>
        </w:r>
      </w:ins>
      <w:r w:rsidR="2E9A7A05" w:rsidRPr="00CB2CF1">
        <w:rPr>
          <w:rStyle w:val="normaltextrun"/>
          <w:rFonts w:eastAsiaTheme="majorEastAsia"/>
          <w:color w:val="0E101A"/>
        </w:rPr>
        <w:t xml:space="preserve">users’ information. </w:t>
      </w:r>
    </w:p>
    <w:p w14:paraId="34406788" w14:textId="38BD03F7" w:rsidR="1B7FDCA4" w:rsidRPr="00CB2CF1" w:rsidRDefault="1B7FDCA4" w:rsidP="1B7FDCA4">
      <w:pPr>
        <w:rPr>
          <w:rFonts w:ascii="Times New Roman" w:hAnsi="Times New Roman" w:cs="Times New Roman"/>
        </w:rPr>
      </w:pPr>
    </w:p>
    <w:p w14:paraId="55C3E3E8" w14:textId="47053A48" w:rsidR="789C67CC" w:rsidRPr="00CB2CF1" w:rsidRDefault="789C67CC" w:rsidP="1B7FDCA4">
      <w:pPr>
        <w:pStyle w:val="paragraph"/>
        <w:spacing w:before="0" w:beforeAutospacing="0" w:after="0" w:afterAutospacing="0" w:line="480" w:lineRule="auto"/>
        <w:rPr>
          <w:rStyle w:val="normaltextrun"/>
          <w:rFonts w:eastAsiaTheme="majorEastAsia"/>
          <w:color w:val="0E101A"/>
        </w:rPr>
      </w:pPr>
      <w:r w:rsidRPr="00CB2CF1">
        <w:rPr>
          <w:rStyle w:val="normaltextrun"/>
          <w:rFonts w:eastAsiaTheme="majorEastAsia"/>
          <w:color w:val="0E101A"/>
        </w:rPr>
        <w:t>The HIPAA Security Rule requires appropriate Administrative, Physical, and Technical Safeguards to ensure the confidentiality, integrity, and security PHI. The Magic Memory APP will adhere to the HIPPA Security Rule by implementing technical</w:t>
      </w:r>
      <w:r w:rsidR="438A47A4" w:rsidRPr="00CB2CF1">
        <w:rPr>
          <w:rStyle w:val="normaltextrun"/>
          <w:rFonts w:eastAsiaTheme="majorEastAsia"/>
          <w:color w:val="0E101A"/>
        </w:rPr>
        <w:t xml:space="preserve"> </w:t>
      </w:r>
      <w:r w:rsidR="2E2480FD" w:rsidRPr="00CB2CF1">
        <w:rPr>
          <w:rStyle w:val="normaltextrun"/>
          <w:rFonts w:eastAsiaTheme="majorEastAsia"/>
          <w:color w:val="0E101A"/>
        </w:rPr>
        <w:t xml:space="preserve">safeguards </w:t>
      </w:r>
      <w:r w:rsidR="438A47A4" w:rsidRPr="00CB2CF1">
        <w:rPr>
          <w:rStyle w:val="normaltextrun"/>
          <w:rFonts w:eastAsiaTheme="majorEastAsia"/>
          <w:color w:val="0E101A"/>
        </w:rPr>
        <w:t>such as access control and authentication</w:t>
      </w:r>
      <w:r w:rsidRPr="00CB2CF1">
        <w:rPr>
          <w:rStyle w:val="normaltextrun"/>
          <w:rFonts w:eastAsiaTheme="majorEastAsia"/>
          <w:color w:val="0E101A"/>
        </w:rPr>
        <w:t>, physical</w:t>
      </w:r>
      <w:r w:rsidR="4ED20E64" w:rsidRPr="00CB2CF1">
        <w:rPr>
          <w:rStyle w:val="normaltextrun"/>
          <w:rFonts w:eastAsiaTheme="majorEastAsia"/>
          <w:color w:val="0E101A"/>
        </w:rPr>
        <w:t xml:space="preserve"> </w:t>
      </w:r>
      <w:r w:rsidR="012C11DB" w:rsidRPr="00CB2CF1">
        <w:rPr>
          <w:rStyle w:val="normaltextrun"/>
          <w:rFonts w:eastAsiaTheme="majorEastAsia"/>
          <w:color w:val="0E101A"/>
        </w:rPr>
        <w:t xml:space="preserve">safeguards </w:t>
      </w:r>
      <w:r w:rsidR="4ED20E64" w:rsidRPr="00CB2CF1">
        <w:rPr>
          <w:rStyle w:val="normaltextrun"/>
          <w:rFonts w:eastAsiaTheme="majorEastAsia"/>
          <w:color w:val="0E101A"/>
        </w:rPr>
        <w:t>such as workstation security and disposal</w:t>
      </w:r>
      <w:r w:rsidRPr="00CB2CF1">
        <w:rPr>
          <w:rStyle w:val="normaltextrun"/>
          <w:rFonts w:eastAsiaTheme="majorEastAsia"/>
          <w:color w:val="0E101A"/>
        </w:rPr>
        <w:t>, and administrative safeguards</w:t>
      </w:r>
      <w:r w:rsidR="0D76F396" w:rsidRPr="00CB2CF1">
        <w:rPr>
          <w:rStyle w:val="normaltextrun"/>
          <w:rFonts w:eastAsiaTheme="majorEastAsia"/>
          <w:color w:val="0E101A"/>
        </w:rPr>
        <w:t xml:space="preserve"> such as risk analysis and risk management. </w:t>
      </w:r>
    </w:p>
    <w:p w14:paraId="18BC133F" w14:textId="597F683D" w:rsidR="1B7FDCA4" w:rsidRPr="00CB2CF1" w:rsidRDefault="1B7FDCA4" w:rsidP="1B7FDCA4">
      <w:pPr>
        <w:rPr>
          <w:rFonts w:ascii="Times New Roman" w:hAnsi="Times New Roman" w:cs="Times New Roman"/>
        </w:rPr>
      </w:pPr>
    </w:p>
    <w:p w14:paraId="4FDD824C" w14:textId="77777777" w:rsidR="00FD76DC" w:rsidRPr="00CB2CF1" w:rsidRDefault="00FD76DC" w:rsidP="00FD76DC">
      <w:pPr>
        <w:pStyle w:val="Heading1"/>
        <w:spacing w:line="480" w:lineRule="auto"/>
        <w:rPr>
          <w:rFonts w:ascii="Times New Roman" w:hAnsi="Times New Roman" w:cs="Times New Roman"/>
        </w:rPr>
      </w:pPr>
      <w:bookmarkStart w:id="40" w:name="_Toc84760411"/>
      <w:r w:rsidRPr="00CB2CF1">
        <w:rPr>
          <w:rFonts w:ascii="Times New Roman" w:hAnsi="Times New Roman" w:cs="Times New Roman"/>
        </w:rPr>
        <w:t>OVERALL PROJECT DESCRIPTION</w:t>
      </w:r>
      <w:bookmarkEnd w:id="40"/>
    </w:p>
    <w:p w14:paraId="46C2B541" w14:textId="2015712E" w:rsidR="00FD76DC" w:rsidRPr="00CB2CF1" w:rsidRDefault="00FD76DC" w:rsidP="00FD76DC">
      <w:pPr>
        <w:pStyle w:val="Heading2"/>
        <w:spacing w:line="480" w:lineRule="auto"/>
        <w:rPr>
          <w:rFonts w:ascii="Times New Roman" w:hAnsi="Times New Roman" w:cs="Times New Roman"/>
        </w:rPr>
      </w:pPr>
      <w:bookmarkStart w:id="41" w:name="_Toc84760412"/>
      <w:r w:rsidRPr="00CB2CF1">
        <w:rPr>
          <w:rFonts w:ascii="Times New Roman" w:hAnsi="Times New Roman" w:cs="Times New Roman"/>
        </w:rPr>
        <w:t>Product Perspective</w:t>
      </w:r>
      <w:bookmarkEnd w:id="41"/>
    </w:p>
    <w:p w14:paraId="241644A5" w14:textId="5200FDDE" w:rsidR="00FD76DC" w:rsidRPr="00CB2CF1" w:rsidRDefault="00FD76DC" w:rsidP="00FD76DC">
      <w:pPr>
        <w:pStyle w:val="paragraph"/>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t>Short-term memory loss can occur for many reasons, leaving the sufferer in a state of disarray and unable to complete their everyday tasks. For those who suffer from this condition, notetaking is a key activity to maintain independent living. The notes range from reminder notes about daily activities, such as taking medication, to contextual notes such as people's names and backgrounds.   </w:t>
      </w:r>
      <w:r w:rsidRPr="00CB2CF1">
        <w:rPr>
          <w:rStyle w:val="eop"/>
          <w:rFonts w:eastAsiaTheme="majorEastAsia"/>
          <w:color w:val="0E101A"/>
        </w:rPr>
        <w:t> </w:t>
      </w:r>
    </w:p>
    <w:p w14:paraId="697C7797" w14:textId="764905DE" w:rsidR="00D20118" w:rsidRPr="00CB2CF1" w:rsidRDefault="00FD76DC" w:rsidP="00FD76DC">
      <w:pPr>
        <w:pStyle w:val="paragraph"/>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t>In order to meet the demand, the team will develop an application utilizing previous research that utilizes a state-of-the-art natural language processing and cloud-based technologies; users will be able to take notes at the press of a button. The primary technical goal is to enable users of the application to take notes and retrieve/edit them at a later point. </w:t>
      </w:r>
      <w:r w:rsidRPr="00CB2CF1">
        <w:rPr>
          <w:rStyle w:val="eop"/>
          <w:rFonts w:eastAsiaTheme="majorEastAsia"/>
          <w:color w:val="0E101A"/>
        </w:rPr>
        <w:t> </w:t>
      </w:r>
    </w:p>
    <w:p w14:paraId="45B8DA5C" w14:textId="670D9502" w:rsidR="00FD76DC" w:rsidRPr="00CB2CF1" w:rsidRDefault="00FD76DC" w:rsidP="00FD76DC">
      <w:pPr>
        <w:pStyle w:val="paragraph"/>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t>There are two primary stakeholders of the project: </w:t>
      </w:r>
      <w:r w:rsidRPr="00CB2CF1">
        <w:rPr>
          <w:rStyle w:val="eop"/>
          <w:rFonts w:eastAsiaTheme="majorEastAsia"/>
          <w:color w:val="0E101A"/>
        </w:rPr>
        <w:t> </w:t>
      </w:r>
    </w:p>
    <w:p w14:paraId="43F189B0" w14:textId="777F7126" w:rsidR="00FD76DC" w:rsidRPr="00CB2CF1" w:rsidRDefault="00FD76DC" w:rsidP="007576E1">
      <w:pPr>
        <w:pStyle w:val="paragraph"/>
        <w:numPr>
          <w:ilvl w:val="0"/>
          <w:numId w:val="21"/>
        </w:numPr>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t>UMGC &amp; SWEN670 – The University is the primary stakeholder – responsible for deciding the task, assigning the task, and being the ultimate grader of the deliverables. </w:t>
      </w:r>
      <w:r w:rsidRPr="00CB2CF1">
        <w:rPr>
          <w:rStyle w:val="eop"/>
          <w:rFonts w:eastAsiaTheme="majorEastAsia"/>
          <w:color w:val="0E101A"/>
        </w:rPr>
        <w:t> </w:t>
      </w:r>
    </w:p>
    <w:p w14:paraId="29E10A0A" w14:textId="2BF4F518" w:rsidR="00FD76DC" w:rsidRPr="00CB2CF1" w:rsidRDefault="00FD76DC" w:rsidP="007576E1">
      <w:pPr>
        <w:pStyle w:val="paragraph"/>
        <w:numPr>
          <w:ilvl w:val="0"/>
          <w:numId w:val="21"/>
        </w:numPr>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t>The User (Short Term Memory Disability) - This individual will complete user acceptance testing and be the target end-user.  </w:t>
      </w:r>
      <w:r w:rsidRPr="00CB2CF1">
        <w:rPr>
          <w:rStyle w:val="eop"/>
          <w:rFonts w:eastAsiaTheme="majorEastAsia"/>
          <w:color w:val="0E101A"/>
        </w:rPr>
        <w:t> </w:t>
      </w:r>
    </w:p>
    <w:p w14:paraId="0A7BFB34" w14:textId="7A1AEED3" w:rsidR="00FD76DC" w:rsidRPr="007576E1" w:rsidRDefault="00FD76DC" w:rsidP="007576E1">
      <w:pPr>
        <w:pStyle w:val="paragraph"/>
        <w:shd w:val="clear" w:color="auto" w:fill="FFFFFF"/>
        <w:spacing w:before="0" w:beforeAutospacing="0" w:after="0" w:afterAutospacing="0" w:line="480" w:lineRule="auto"/>
        <w:textAlignment w:val="baseline"/>
        <w:rPr>
          <w:color w:val="000000"/>
          <w:sz w:val="18"/>
          <w:szCs w:val="18"/>
        </w:rPr>
      </w:pPr>
      <w:r w:rsidRPr="00CB2CF1">
        <w:rPr>
          <w:rStyle w:val="normaltextrun"/>
          <w:rFonts w:eastAsiaTheme="majorEastAsia"/>
          <w:color w:val="0E101A"/>
        </w:rPr>
        <w:lastRenderedPageBreak/>
        <w:t>The front-end application will communicate via an interface designed by the Tongue Twisters Team – such functionality to be determined.</w:t>
      </w:r>
      <w:r w:rsidRPr="00CB2CF1">
        <w:rPr>
          <w:rStyle w:val="eop"/>
          <w:rFonts w:eastAsiaTheme="majorEastAsia"/>
          <w:color w:val="0E101A"/>
        </w:rPr>
        <w:t> </w:t>
      </w:r>
    </w:p>
    <w:p w14:paraId="07322671" w14:textId="3F9402A2" w:rsidR="00FD76DC" w:rsidRPr="00CB2CF1" w:rsidRDefault="00FD76DC" w:rsidP="00FD76DC">
      <w:pPr>
        <w:pStyle w:val="Heading2"/>
        <w:spacing w:line="480" w:lineRule="auto"/>
        <w:rPr>
          <w:rFonts w:ascii="Times New Roman" w:hAnsi="Times New Roman" w:cs="Times New Roman"/>
        </w:rPr>
      </w:pPr>
      <w:bookmarkStart w:id="42" w:name="_Toc84760413"/>
      <w:r w:rsidRPr="00CB2CF1">
        <w:rPr>
          <w:rFonts w:ascii="Times New Roman" w:hAnsi="Times New Roman" w:cs="Times New Roman"/>
        </w:rPr>
        <w:t>Product Features</w:t>
      </w:r>
      <w:bookmarkEnd w:id="42"/>
    </w:p>
    <w:p w14:paraId="61CBF7CC" w14:textId="7D617CC8" w:rsidR="00FD76DC" w:rsidRPr="007F41DA" w:rsidRDefault="00FD76DC" w:rsidP="00FD76DC">
      <w:pPr>
        <w:spacing w:line="480" w:lineRule="auto"/>
        <w:rPr>
          <w:rFonts w:ascii="Times New Roman" w:hAnsi="Times New Roman" w:cs="Times New Roman"/>
          <w:color w:val="000000"/>
        </w:rPr>
      </w:pPr>
      <w:r w:rsidRPr="00CB2CF1">
        <w:rPr>
          <w:rFonts w:ascii="Times New Roman" w:hAnsi="Times New Roman" w:cs="Times New Roman"/>
          <w:color w:val="000000"/>
        </w:rPr>
        <w:t xml:space="preserve">The list below includes the features that will be supported by release 1.0 of the system. Section 3 elaborates on these features. </w:t>
      </w:r>
    </w:p>
    <w:p w14:paraId="68EE49B7"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 Access Permission to device resources.</w:t>
      </w:r>
    </w:p>
    <w:p w14:paraId="188ECDF2"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hAnsi="Times New Roman" w:cs="Times New Roman"/>
        </w:rPr>
        <w:t xml:space="preserve">FE-2: </w:t>
      </w:r>
      <w:r w:rsidRPr="00CB2CF1">
        <w:rPr>
          <w:rFonts w:ascii="Times New Roman" w:eastAsia="Times New Roman" w:hAnsi="Times New Roman" w:cs="Times New Roman"/>
          <w:color w:val="000000"/>
          <w:bdr w:val="none" w:sz="0" w:space="0" w:color="auto" w:frame="1"/>
        </w:rPr>
        <w:t>Activate and deactivate listening mode by voice.</w:t>
      </w:r>
    </w:p>
    <w:p w14:paraId="397F75EF"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hAnsi="Times New Roman" w:cs="Times New Roman"/>
        </w:rPr>
        <w:t xml:space="preserve">FE-4: </w:t>
      </w:r>
      <w:r w:rsidRPr="00CB2CF1">
        <w:rPr>
          <w:rFonts w:ascii="Times New Roman" w:eastAsia="Times New Roman" w:hAnsi="Times New Roman" w:cs="Times New Roman"/>
          <w:color w:val="000000"/>
          <w:bdr w:val="none" w:sz="0" w:space="0" w:color="auto" w:frame="1"/>
        </w:rPr>
        <w:t>Activate and deactivate listening mode by voice.</w:t>
      </w:r>
    </w:p>
    <w:p w14:paraId="69DC346D"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FE-5: Listen and act on trigger words. </w:t>
      </w:r>
    </w:p>
    <w:p w14:paraId="3FD43B4D"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FE-6: Add, Modify, and Delete Trigger Word.</w:t>
      </w:r>
    </w:p>
    <w:p w14:paraId="4BF3BC8F"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FE-7: Save transcribed notes.</w:t>
      </w:r>
    </w:p>
    <w:p w14:paraId="60958DA4"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FE-8: Add, Modify, and Delete Notes.</w:t>
      </w:r>
    </w:p>
    <w:p w14:paraId="6467C8A8"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FE-9: Large UI icon displays.</w:t>
      </w:r>
    </w:p>
    <w:p w14:paraId="7C89CD70"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FE-10: Search Notes.</w:t>
      </w:r>
    </w:p>
    <w:p w14:paraId="4D9B3DEB"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FE-11: Help.</w:t>
      </w:r>
    </w:p>
    <w:p w14:paraId="57A34081"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FE-12: Cloud Support.</w:t>
      </w:r>
    </w:p>
    <w:p w14:paraId="2CEE706D" w14:textId="0D28E644"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FE-13: Security </w:t>
      </w:r>
      <w:del w:id="43" w:author="asohmbom asohmbom" w:date="2021-09-14T00:33:00Z">
        <w:r w:rsidRPr="00CB2CF1" w:rsidDel="00B53A3A">
          <w:rPr>
            <w:rFonts w:ascii="Times New Roman" w:hAnsi="Times New Roman" w:cs="Times New Roman"/>
          </w:rPr>
          <w:delText>Passphrase</w:delText>
        </w:r>
      </w:del>
      <w:ins w:id="44" w:author="asohmbom asohmbom" w:date="2021-09-14T00:33:00Z">
        <w:r w:rsidR="00B53A3A" w:rsidRPr="00CB2CF1">
          <w:rPr>
            <w:rFonts w:ascii="Times New Roman" w:hAnsi="Times New Roman" w:cs="Times New Roman"/>
          </w:rPr>
          <w:t>Feature</w:t>
        </w:r>
      </w:ins>
      <w:r w:rsidRPr="00CB2CF1">
        <w:rPr>
          <w:rFonts w:ascii="Times New Roman" w:hAnsi="Times New Roman" w:cs="Times New Roman"/>
        </w:rPr>
        <w:t>.</w:t>
      </w:r>
    </w:p>
    <w:p w14:paraId="525BDE16" w14:textId="75DE2338"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FE-14: </w:t>
      </w:r>
      <w:ins w:id="45" w:author="asohmbom asohmbom" w:date="2021-09-14T01:32:00Z">
        <w:r w:rsidR="006E27CD" w:rsidRPr="00CB2CF1">
          <w:rPr>
            <w:rFonts w:ascii="Times New Roman" w:hAnsi="Times New Roman" w:cs="Times New Roman"/>
          </w:rPr>
          <w:t xml:space="preserve">Multi-language </w:t>
        </w:r>
      </w:ins>
      <w:r w:rsidRPr="00CB2CF1">
        <w:rPr>
          <w:rFonts w:ascii="Times New Roman" w:hAnsi="Times New Roman" w:cs="Times New Roman"/>
        </w:rPr>
        <w:t>Support</w:t>
      </w:r>
      <w:del w:id="46" w:author="asohmbom asohmbom" w:date="2021-09-14T01:32:00Z">
        <w:r w:rsidRPr="00CB2CF1" w:rsidDel="006E27CD">
          <w:rPr>
            <w:rFonts w:ascii="Times New Roman" w:hAnsi="Times New Roman" w:cs="Times New Roman"/>
          </w:rPr>
          <w:delText xml:space="preserve"> for Spanish Language</w:delText>
        </w:r>
      </w:del>
      <w:r w:rsidRPr="00CB2CF1">
        <w:rPr>
          <w:rFonts w:ascii="Times New Roman" w:hAnsi="Times New Roman" w:cs="Times New Roman"/>
        </w:rPr>
        <w:t>.</w:t>
      </w:r>
    </w:p>
    <w:p w14:paraId="667A7523" w14:textId="1FFCFCEB"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FE-15: Notifications.</w:t>
      </w:r>
    </w:p>
    <w:p w14:paraId="02ECA4A6" w14:textId="477F8B61" w:rsidR="00FD76DC" w:rsidRDefault="00FD76DC" w:rsidP="00FD76DC">
      <w:pPr>
        <w:pStyle w:val="Heading2"/>
        <w:spacing w:line="480" w:lineRule="auto"/>
        <w:rPr>
          <w:rFonts w:ascii="Times New Roman" w:hAnsi="Times New Roman" w:cs="Times New Roman"/>
        </w:rPr>
      </w:pPr>
      <w:bookmarkStart w:id="47" w:name="_Toc81171504"/>
      <w:bookmarkStart w:id="48" w:name="_Toc81171851"/>
      <w:bookmarkStart w:id="49" w:name="_Toc81171994"/>
      <w:bookmarkStart w:id="50" w:name="_Toc81172159"/>
      <w:bookmarkStart w:id="51" w:name="_Toc81172338"/>
      <w:bookmarkStart w:id="52" w:name="_Toc81172457"/>
      <w:bookmarkStart w:id="53" w:name="_Toc81171505"/>
      <w:bookmarkStart w:id="54" w:name="_Toc81171852"/>
      <w:bookmarkStart w:id="55" w:name="_Toc81171995"/>
      <w:bookmarkStart w:id="56" w:name="_Toc81172160"/>
      <w:bookmarkStart w:id="57" w:name="_Toc81172339"/>
      <w:bookmarkStart w:id="58" w:name="_Toc81172458"/>
      <w:bookmarkStart w:id="59" w:name="_Toc81171506"/>
      <w:bookmarkStart w:id="60" w:name="_Toc81171853"/>
      <w:bookmarkStart w:id="61" w:name="_Toc81171996"/>
      <w:bookmarkStart w:id="62" w:name="_Toc81172161"/>
      <w:bookmarkStart w:id="63" w:name="_Toc81172340"/>
      <w:bookmarkStart w:id="64" w:name="_Toc81172459"/>
      <w:bookmarkStart w:id="65" w:name="_Toc81171507"/>
      <w:bookmarkStart w:id="66" w:name="_Toc81171854"/>
      <w:bookmarkStart w:id="67" w:name="_Toc81171997"/>
      <w:bookmarkStart w:id="68" w:name="_Toc81172162"/>
      <w:bookmarkStart w:id="69" w:name="_Toc81172341"/>
      <w:bookmarkStart w:id="70" w:name="_Toc81172460"/>
      <w:bookmarkStart w:id="71" w:name="_Toc81171508"/>
      <w:bookmarkStart w:id="72" w:name="_Toc81171855"/>
      <w:bookmarkStart w:id="73" w:name="_Toc81171998"/>
      <w:bookmarkStart w:id="74" w:name="_Toc81172163"/>
      <w:bookmarkStart w:id="75" w:name="_Toc81172342"/>
      <w:bookmarkStart w:id="76" w:name="_Toc81172461"/>
      <w:bookmarkStart w:id="77" w:name="_Toc8476041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CB2CF1">
        <w:rPr>
          <w:rFonts w:ascii="Times New Roman" w:hAnsi="Times New Roman" w:cs="Times New Roman"/>
        </w:rPr>
        <w:lastRenderedPageBreak/>
        <w:t>Context Diagram</w:t>
      </w:r>
      <w:bookmarkEnd w:id="77"/>
    </w:p>
    <w:p w14:paraId="0312D113" w14:textId="394F2404" w:rsidR="007F41DA" w:rsidRPr="007F41DA" w:rsidRDefault="007F41DA" w:rsidP="007F41DA">
      <w:pPr>
        <w:keepNext/>
        <w:keepLines/>
        <w:widowControl w:val="0"/>
        <w:spacing w:line="480" w:lineRule="auto"/>
        <w:rPr>
          <w:rFonts w:ascii="Times New Roman" w:hAnsi="Times New Roman" w:cs="Times New Roman"/>
          <w:b/>
          <w:bCs/>
        </w:rPr>
      </w:pPr>
      <w:r w:rsidRPr="007F41DA">
        <w:rPr>
          <w:rFonts w:ascii="Times New Roman" w:hAnsi="Times New Roman" w:cs="Times New Roman"/>
          <w:b/>
          <w:bCs/>
        </w:rPr>
        <w:t>Figure 1</w:t>
      </w:r>
    </w:p>
    <w:p w14:paraId="4B751B1E" w14:textId="4C1DB63F" w:rsidR="00FD76DC" w:rsidRPr="00666AB4" w:rsidRDefault="007F41DA" w:rsidP="007F41DA">
      <w:pPr>
        <w:keepNext/>
        <w:keepLines/>
        <w:widowControl w:val="0"/>
        <w:spacing w:line="480" w:lineRule="auto"/>
        <w:rPr>
          <w:rFonts w:ascii="Times New Roman" w:hAnsi="Times New Roman" w:cs="Times New Roman"/>
          <w:i/>
          <w:iCs/>
        </w:rPr>
      </w:pPr>
      <w:r w:rsidRPr="007F41DA">
        <w:rPr>
          <w:rFonts w:ascii="Times New Roman" w:hAnsi="Times New Roman" w:cs="Times New Roman"/>
          <w:i/>
          <w:iCs/>
        </w:rPr>
        <w:t>Context Diagram</w:t>
      </w:r>
    </w:p>
    <w:p w14:paraId="5CEBA062" w14:textId="3FF3EF34" w:rsidR="00FD76DC" w:rsidRPr="00CB2CF1" w:rsidRDefault="00FD76DC" w:rsidP="00666AB4">
      <w:pPr>
        <w:keepNext/>
        <w:keepLines/>
        <w:widowControl w:val="0"/>
        <w:spacing w:line="480" w:lineRule="auto"/>
        <w:rPr>
          <w:rFonts w:ascii="Times New Roman" w:hAnsi="Times New Roman" w:cs="Times New Roman"/>
        </w:rPr>
      </w:pPr>
      <w:r w:rsidRPr="00CB2CF1">
        <w:rPr>
          <w:rFonts w:ascii="Times New Roman" w:hAnsi="Times New Roman" w:cs="Times New Roman"/>
          <w:noProof/>
        </w:rPr>
        <w:drawing>
          <wp:inline distT="0" distB="0" distL="0" distR="0" wp14:anchorId="590EAAAA" wp14:editId="22B62988">
            <wp:extent cx="3905250" cy="209973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2">
                      <a:extLst>
                        <a:ext uri="{28A0092B-C50C-407E-A947-70E740481C1C}">
                          <a14:useLocalDpi xmlns:a14="http://schemas.microsoft.com/office/drawing/2010/main" val="0"/>
                        </a:ext>
                      </a:extLst>
                    </a:blip>
                    <a:srcRect l="2370" b="3303"/>
                    <a:stretch/>
                  </pic:blipFill>
                  <pic:spPr bwMode="auto">
                    <a:xfrm>
                      <a:off x="0" y="0"/>
                      <a:ext cx="3905673" cy="2099960"/>
                    </a:xfrm>
                    <a:prstGeom prst="rect">
                      <a:avLst/>
                    </a:prstGeom>
                    <a:ln>
                      <a:noFill/>
                    </a:ln>
                    <a:extLst>
                      <a:ext uri="{53640926-AAD7-44D8-BBD7-CCE9431645EC}">
                        <a14:shadowObscured xmlns:a14="http://schemas.microsoft.com/office/drawing/2010/main"/>
                      </a:ext>
                    </a:extLst>
                  </pic:spPr>
                </pic:pic>
              </a:graphicData>
            </a:graphic>
          </wp:inline>
        </w:drawing>
      </w:r>
    </w:p>
    <w:p w14:paraId="5674C889" w14:textId="0C2C72F0" w:rsidR="00FD76DC" w:rsidRDefault="00FD76DC" w:rsidP="00FD76DC">
      <w:pPr>
        <w:pStyle w:val="Heading2"/>
        <w:spacing w:line="480" w:lineRule="auto"/>
        <w:rPr>
          <w:rFonts w:ascii="Times New Roman" w:hAnsi="Times New Roman" w:cs="Times New Roman"/>
        </w:rPr>
      </w:pPr>
      <w:bookmarkStart w:id="78" w:name="_Toc84760415"/>
      <w:r w:rsidRPr="00CB2CF1">
        <w:rPr>
          <w:rFonts w:ascii="Times New Roman" w:hAnsi="Times New Roman" w:cs="Times New Roman"/>
        </w:rPr>
        <w:t>State Flow Diagram</w:t>
      </w:r>
      <w:bookmarkEnd w:id="78"/>
    </w:p>
    <w:p w14:paraId="2AE56BCD" w14:textId="586166B6" w:rsidR="00666AB4" w:rsidRPr="007F41DA" w:rsidRDefault="00666AB4" w:rsidP="00666AB4">
      <w:pPr>
        <w:keepNext/>
        <w:keepLines/>
        <w:widowControl w:val="0"/>
        <w:spacing w:line="480" w:lineRule="auto"/>
        <w:rPr>
          <w:rFonts w:ascii="Times New Roman" w:hAnsi="Times New Roman" w:cs="Times New Roman"/>
          <w:b/>
          <w:bCs/>
        </w:rPr>
      </w:pPr>
      <w:r w:rsidRPr="007F41DA">
        <w:rPr>
          <w:rFonts w:ascii="Times New Roman" w:hAnsi="Times New Roman" w:cs="Times New Roman"/>
          <w:b/>
          <w:bCs/>
        </w:rPr>
        <w:t xml:space="preserve">Figure </w:t>
      </w:r>
      <w:r>
        <w:rPr>
          <w:rFonts w:ascii="Times New Roman" w:hAnsi="Times New Roman" w:cs="Times New Roman"/>
          <w:b/>
          <w:bCs/>
        </w:rPr>
        <w:t>2</w:t>
      </w:r>
    </w:p>
    <w:p w14:paraId="593E100D" w14:textId="535F8A99" w:rsidR="00FD76DC" w:rsidRPr="00666AB4" w:rsidRDefault="00666AB4" w:rsidP="00666AB4">
      <w:pPr>
        <w:keepNext/>
        <w:keepLines/>
        <w:widowControl w:val="0"/>
        <w:spacing w:line="480" w:lineRule="auto"/>
        <w:rPr>
          <w:rFonts w:ascii="Times New Roman" w:hAnsi="Times New Roman" w:cs="Times New Roman"/>
          <w:i/>
          <w:iCs/>
        </w:rPr>
      </w:pPr>
      <w:r>
        <w:rPr>
          <w:rFonts w:ascii="Times New Roman" w:hAnsi="Times New Roman" w:cs="Times New Roman"/>
          <w:i/>
          <w:iCs/>
        </w:rPr>
        <w:t>State Flow</w:t>
      </w:r>
      <w:r w:rsidRPr="007F41DA">
        <w:rPr>
          <w:rFonts w:ascii="Times New Roman" w:hAnsi="Times New Roman" w:cs="Times New Roman"/>
          <w:i/>
          <w:iCs/>
        </w:rPr>
        <w:t xml:space="preserve"> Diagram</w:t>
      </w:r>
    </w:p>
    <w:p w14:paraId="77ADD6F4" w14:textId="594443CB" w:rsidR="00FD76DC" w:rsidRPr="00CB2CF1" w:rsidRDefault="00FD76DC" w:rsidP="00AF3BDD">
      <w:pPr>
        <w:keepNext/>
        <w:keepLines/>
        <w:widowControl w:val="0"/>
        <w:rPr>
          <w:rFonts w:ascii="Times New Roman" w:hAnsi="Times New Roman" w:cs="Times New Roman"/>
        </w:rPr>
      </w:pPr>
      <w:r w:rsidRPr="00CB2CF1">
        <w:rPr>
          <w:rFonts w:ascii="Times New Roman" w:hAnsi="Times New Roman" w:cs="Times New Roman"/>
          <w:noProof/>
        </w:rPr>
        <w:drawing>
          <wp:inline distT="0" distB="0" distL="0" distR="0" wp14:anchorId="4163FDDA" wp14:editId="358B2BB1">
            <wp:extent cx="2572035" cy="3709670"/>
            <wp:effectExtent l="0" t="0" r="635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18682" cy="3776950"/>
                    </a:xfrm>
                    <a:prstGeom prst="rect">
                      <a:avLst/>
                    </a:prstGeom>
                  </pic:spPr>
                </pic:pic>
              </a:graphicData>
            </a:graphic>
          </wp:inline>
        </w:drawing>
      </w:r>
    </w:p>
    <w:p w14:paraId="4D6044F1" w14:textId="6B07237E" w:rsidR="00FD76DC" w:rsidRPr="00CB2CF1" w:rsidRDefault="00FD76DC" w:rsidP="00FD76DC">
      <w:pPr>
        <w:pStyle w:val="Heading2"/>
        <w:spacing w:line="480" w:lineRule="auto"/>
        <w:rPr>
          <w:rFonts w:ascii="Times New Roman" w:hAnsi="Times New Roman" w:cs="Times New Roman"/>
        </w:rPr>
      </w:pPr>
      <w:bookmarkStart w:id="79" w:name="_Toc84760416"/>
      <w:r w:rsidRPr="00CB2CF1">
        <w:rPr>
          <w:rFonts w:ascii="Times New Roman" w:hAnsi="Times New Roman" w:cs="Times New Roman"/>
        </w:rPr>
        <w:lastRenderedPageBreak/>
        <w:t>User Classes and Characteristics</w:t>
      </w:r>
      <w:bookmarkEnd w:id="79"/>
    </w:p>
    <w:p w14:paraId="4E42198B" w14:textId="2AE996AB" w:rsidR="00FD76DC" w:rsidRPr="00CB2CF1" w:rsidRDefault="00FD76DC" w:rsidP="00AF3BDD">
      <w:pPr>
        <w:spacing w:line="480" w:lineRule="auto"/>
        <w:ind w:left="2340" w:hanging="2340"/>
        <w:rPr>
          <w:rFonts w:ascii="Times New Roman" w:hAnsi="Times New Roman" w:cs="Times New Roman"/>
        </w:rPr>
      </w:pPr>
      <w:r w:rsidRPr="00CB2CF1">
        <w:rPr>
          <w:rFonts w:ascii="Times New Roman" w:hAnsi="Times New Roman" w:cs="Times New Roman"/>
          <w:b/>
          <w:bCs/>
        </w:rPr>
        <w:t>Person with disability</w:t>
      </w:r>
      <w:r w:rsidRPr="00CB2CF1">
        <w:rPr>
          <w:rFonts w:ascii="Times New Roman" w:hAnsi="Times New Roman" w:cs="Times New Roman"/>
        </w:rPr>
        <w:t xml:space="preserve">: This is the primary targeted user who will use the application as a short-term memory aid. Users in this category might not know how to operate phone, so the UI design must be simple to for them make it easy to learn and use. </w:t>
      </w:r>
    </w:p>
    <w:p w14:paraId="58DAD2FF" w14:textId="77777777" w:rsidR="00FD76DC" w:rsidRPr="00CB2CF1" w:rsidRDefault="00FD76DC" w:rsidP="00FD76DC">
      <w:pPr>
        <w:spacing w:line="480" w:lineRule="auto"/>
        <w:ind w:left="2340"/>
        <w:rPr>
          <w:rFonts w:ascii="Times New Roman" w:hAnsi="Times New Roman" w:cs="Times New Roman"/>
        </w:rPr>
      </w:pPr>
      <w:r w:rsidRPr="00CB2CF1">
        <w:rPr>
          <w:rFonts w:ascii="Times New Roman" w:hAnsi="Times New Roman" w:cs="Times New Roman"/>
        </w:rPr>
        <w:t xml:space="preserve">In addition, these users might have other disabilities that prevent them from properly interacting with the app like, bad vision, limited range of motion, etc. All of these shall be considered in the design. </w:t>
      </w:r>
    </w:p>
    <w:p w14:paraId="1C52FFEF" w14:textId="7F8BC330" w:rsidR="00FD76DC" w:rsidRPr="00CB2CF1" w:rsidRDefault="00FD76DC" w:rsidP="00D20118">
      <w:pPr>
        <w:spacing w:line="480" w:lineRule="auto"/>
        <w:ind w:left="1260" w:hanging="1260"/>
        <w:rPr>
          <w:rFonts w:ascii="Times New Roman" w:hAnsi="Times New Roman" w:cs="Times New Roman"/>
          <w:b/>
          <w:bCs/>
        </w:rPr>
      </w:pPr>
      <w:r w:rsidRPr="00CB2CF1">
        <w:rPr>
          <w:rFonts w:ascii="Times New Roman" w:hAnsi="Times New Roman" w:cs="Times New Roman"/>
          <w:b/>
          <w:bCs/>
        </w:rPr>
        <w:t xml:space="preserve">Developers: </w:t>
      </w:r>
      <w:r w:rsidRPr="00CB2CF1">
        <w:rPr>
          <w:rFonts w:ascii="Times New Roman" w:hAnsi="Times New Roman" w:cs="Times New Roman"/>
        </w:rPr>
        <w:t>These are users who intend to update and maintain the systems. They will need access to the code base and other supporting document to understand the system’s implementation.</w:t>
      </w:r>
      <w:r w:rsidRPr="00CB2CF1">
        <w:rPr>
          <w:rFonts w:ascii="Times New Roman" w:hAnsi="Times New Roman" w:cs="Times New Roman"/>
          <w:b/>
          <w:bCs/>
        </w:rPr>
        <w:t xml:space="preserve"> </w:t>
      </w:r>
    </w:p>
    <w:p w14:paraId="2FCBFB9B" w14:textId="77777777" w:rsidR="00D20118" w:rsidRPr="00CB2CF1" w:rsidRDefault="00D20118" w:rsidP="00D20118">
      <w:pPr>
        <w:spacing w:line="480" w:lineRule="auto"/>
        <w:ind w:left="1260" w:hanging="1260"/>
        <w:rPr>
          <w:rFonts w:ascii="Times New Roman" w:hAnsi="Times New Roman" w:cs="Times New Roman"/>
          <w:b/>
          <w:bCs/>
        </w:rPr>
      </w:pPr>
    </w:p>
    <w:p w14:paraId="73674A85" w14:textId="3D960FBE" w:rsidR="00FD76DC" w:rsidRPr="00CB2CF1" w:rsidRDefault="00FD76DC" w:rsidP="00FD76DC">
      <w:pPr>
        <w:pStyle w:val="Heading2"/>
        <w:spacing w:line="480" w:lineRule="auto"/>
        <w:rPr>
          <w:rFonts w:ascii="Times New Roman" w:hAnsi="Times New Roman" w:cs="Times New Roman"/>
        </w:rPr>
      </w:pPr>
      <w:bookmarkStart w:id="80" w:name="_Toc84760417"/>
      <w:r w:rsidRPr="00CB2CF1">
        <w:rPr>
          <w:rFonts w:ascii="Times New Roman" w:hAnsi="Times New Roman" w:cs="Times New Roman"/>
        </w:rPr>
        <w:t>Operating Environment</w:t>
      </w:r>
      <w:bookmarkEnd w:id="80"/>
      <w:r w:rsidRPr="00CB2CF1">
        <w:rPr>
          <w:rFonts w:ascii="Times New Roman" w:hAnsi="Times New Roman" w:cs="Times New Roman"/>
        </w:rPr>
        <w:t xml:space="preserve">  </w:t>
      </w:r>
    </w:p>
    <w:p w14:paraId="6E5CC218" w14:textId="5E45E261"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OE-1: The Memory Magic application shall be designed to work on iOS and Android. </w:t>
      </w:r>
    </w:p>
    <w:p w14:paraId="445A7623" w14:textId="1206094A" w:rsidR="00FD76DC" w:rsidRPr="00CB2CF1" w:rsidRDefault="00FD76DC" w:rsidP="00FD76DC">
      <w:pPr>
        <w:pStyle w:val="Heading2"/>
        <w:spacing w:line="480" w:lineRule="auto"/>
        <w:rPr>
          <w:rFonts w:ascii="Times New Roman" w:hAnsi="Times New Roman" w:cs="Times New Roman"/>
        </w:rPr>
      </w:pPr>
      <w:bookmarkStart w:id="81" w:name="_Toc84760418"/>
      <w:r w:rsidRPr="00CB2CF1">
        <w:rPr>
          <w:rFonts w:ascii="Times New Roman" w:hAnsi="Times New Roman" w:cs="Times New Roman"/>
        </w:rPr>
        <w:t>Design and Implementation Constraints</w:t>
      </w:r>
      <w:bookmarkEnd w:id="81"/>
      <w:r w:rsidRPr="00CB2CF1">
        <w:rPr>
          <w:rFonts w:ascii="Times New Roman" w:hAnsi="Times New Roman" w:cs="Times New Roman"/>
        </w:rPr>
        <w:t xml:space="preserve"> </w:t>
      </w:r>
    </w:p>
    <w:p w14:paraId="5D72FA26"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CO-1: The application shall support both English and Spanish.</w:t>
      </w:r>
    </w:p>
    <w:p w14:paraId="1EF3710D" w14:textId="77777777" w:rsidR="00FD76DC" w:rsidRPr="00CB2CF1" w:rsidRDefault="00FD76DC" w:rsidP="00FD76DC">
      <w:pPr>
        <w:spacing w:line="480" w:lineRule="auto"/>
        <w:ind w:left="630" w:hanging="630"/>
        <w:rPr>
          <w:rFonts w:ascii="Times New Roman" w:hAnsi="Times New Roman" w:cs="Times New Roman"/>
        </w:rPr>
      </w:pPr>
      <w:r w:rsidRPr="00CB2CF1">
        <w:rPr>
          <w:rFonts w:ascii="Times New Roman" w:hAnsi="Times New Roman" w:cs="Times New Roman"/>
        </w:rPr>
        <w:t>CO-2: Support for the latest version of Apple iOS of Google Android shall be guaranteed. However, support for older version of these devices shall not be guaranteed.</w:t>
      </w:r>
    </w:p>
    <w:p w14:paraId="7C44D31D" w14:textId="77777777" w:rsidR="00FD76DC" w:rsidRPr="00CB2CF1" w:rsidRDefault="00FD76DC" w:rsidP="00FD76DC">
      <w:pPr>
        <w:spacing w:line="480" w:lineRule="auto"/>
        <w:ind w:left="630" w:hanging="630"/>
        <w:rPr>
          <w:rFonts w:ascii="Times New Roman" w:hAnsi="Times New Roman" w:cs="Times New Roman"/>
        </w:rPr>
      </w:pPr>
      <w:r w:rsidRPr="00CB2CF1">
        <w:rPr>
          <w:rFonts w:ascii="Times New Roman" w:hAnsi="Times New Roman" w:cs="Times New Roman"/>
        </w:rPr>
        <w:t xml:space="preserve">CO-3: Devices will need to connect to the internet to use the application. </w:t>
      </w:r>
    </w:p>
    <w:p w14:paraId="7764061A" w14:textId="77777777" w:rsidR="00FD76DC" w:rsidRPr="00CB2CF1" w:rsidRDefault="00FD76DC" w:rsidP="00FD76DC">
      <w:pPr>
        <w:spacing w:line="480" w:lineRule="auto"/>
        <w:ind w:left="630" w:hanging="630"/>
        <w:rPr>
          <w:rFonts w:ascii="Times New Roman" w:hAnsi="Times New Roman" w:cs="Times New Roman"/>
        </w:rPr>
      </w:pPr>
      <w:r w:rsidRPr="00CB2CF1">
        <w:rPr>
          <w:rFonts w:ascii="Times New Roman" w:hAnsi="Times New Roman" w:cs="Times New Roman"/>
        </w:rPr>
        <w:t xml:space="preserve">CO-4: The application shall have the ability to listen only if the user grants permission to the device’s mic.  </w:t>
      </w:r>
    </w:p>
    <w:p w14:paraId="534B1C57" w14:textId="77777777" w:rsidR="00FD76DC" w:rsidRPr="00CB2CF1" w:rsidRDefault="00FD76DC" w:rsidP="49BAEE78">
      <w:pPr>
        <w:spacing w:line="480" w:lineRule="auto"/>
        <w:ind w:left="630" w:hanging="630"/>
        <w:rPr>
          <w:rFonts w:ascii="Times New Roman" w:hAnsi="Times New Roman" w:cs="Times New Roman"/>
        </w:rPr>
      </w:pPr>
      <w:r w:rsidRPr="00CB2CF1">
        <w:rPr>
          <w:rFonts w:ascii="Times New Roman" w:hAnsi="Times New Roman" w:cs="Times New Roman"/>
        </w:rPr>
        <w:t xml:space="preserve">CO-5: Users must have a google account to use cloud backup feature. </w:t>
      </w:r>
    </w:p>
    <w:p w14:paraId="038B0A0E" w14:textId="77777777" w:rsidR="00FD76DC" w:rsidRPr="00CB2CF1" w:rsidRDefault="00FD76DC" w:rsidP="00FD76DC">
      <w:pPr>
        <w:spacing w:line="480" w:lineRule="auto"/>
        <w:rPr>
          <w:rFonts w:ascii="Times New Roman" w:hAnsi="Times New Roman" w:cs="Times New Roman"/>
        </w:rPr>
      </w:pPr>
    </w:p>
    <w:p w14:paraId="04AB0F42" w14:textId="6FA8BCF9" w:rsidR="00FD76DC" w:rsidRPr="00CB2CF1" w:rsidRDefault="00FD76DC" w:rsidP="00FD76DC">
      <w:pPr>
        <w:pStyle w:val="Heading2"/>
        <w:spacing w:line="480" w:lineRule="auto"/>
        <w:rPr>
          <w:rFonts w:ascii="Times New Roman" w:hAnsi="Times New Roman" w:cs="Times New Roman"/>
        </w:rPr>
      </w:pPr>
      <w:bookmarkStart w:id="82" w:name="_Toc84760419"/>
      <w:r w:rsidRPr="00CB2CF1">
        <w:rPr>
          <w:rFonts w:ascii="Times New Roman" w:hAnsi="Times New Roman" w:cs="Times New Roman"/>
        </w:rPr>
        <w:lastRenderedPageBreak/>
        <w:t>User Documentation</w:t>
      </w:r>
      <w:bookmarkEnd w:id="82"/>
    </w:p>
    <w:p w14:paraId="66F0BD18" w14:textId="6FFDB1FB" w:rsidR="00D20118"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Upon delivery of the software artifacts, user documentation shall also be delivered and a link for that shall be made available in the application such that the user shall be able to review the documentation for assistance. </w:t>
      </w:r>
    </w:p>
    <w:p w14:paraId="41581F68" w14:textId="5966D79D" w:rsidR="00FD76DC" w:rsidRPr="00CB2CF1" w:rsidRDefault="00FD76DC" w:rsidP="00FD76DC">
      <w:pPr>
        <w:pStyle w:val="Heading2"/>
        <w:spacing w:line="480" w:lineRule="auto"/>
        <w:rPr>
          <w:rFonts w:ascii="Times New Roman" w:hAnsi="Times New Roman" w:cs="Times New Roman"/>
        </w:rPr>
      </w:pPr>
      <w:bookmarkStart w:id="83" w:name="_Toc84760420"/>
      <w:r w:rsidRPr="00CB2CF1">
        <w:rPr>
          <w:rFonts w:ascii="Times New Roman" w:hAnsi="Times New Roman" w:cs="Times New Roman"/>
        </w:rPr>
        <w:t>Assumption and Dependencies</w:t>
      </w:r>
      <w:bookmarkEnd w:id="83"/>
    </w:p>
    <w:p w14:paraId="6CB9BD08" w14:textId="77777777" w:rsidR="00FD76DC" w:rsidRPr="00CB2CF1" w:rsidRDefault="00FD76DC" w:rsidP="00FD76DC">
      <w:pPr>
        <w:spacing w:line="480" w:lineRule="auto"/>
        <w:ind w:left="630" w:hanging="630"/>
        <w:rPr>
          <w:rFonts w:ascii="Times New Roman" w:hAnsi="Times New Roman" w:cs="Times New Roman"/>
        </w:rPr>
      </w:pPr>
      <w:r w:rsidRPr="00CB2CF1">
        <w:rPr>
          <w:rFonts w:ascii="Times New Roman" w:hAnsi="Times New Roman" w:cs="Times New Roman"/>
        </w:rPr>
        <w:t xml:space="preserve">AS-1: The end user must be the owner of a compatible device.  </w:t>
      </w:r>
    </w:p>
    <w:p w14:paraId="2C95DD75" w14:textId="77777777" w:rsidR="00FD76DC" w:rsidRPr="00CB2CF1" w:rsidRDefault="00FD76DC" w:rsidP="00FD76DC">
      <w:pPr>
        <w:spacing w:line="480" w:lineRule="auto"/>
        <w:ind w:left="630" w:hanging="630"/>
        <w:rPr>
          <w:rFonts w:ascii="Times New Roman" w:hAnsi="Times New Roman" w:cs="Times New Roman"/>
        </w:rPr>
      </w:pPr>
      <w:r w:rsidRPr="00CB2CF1">
        <w:rPr>
          <w:rFonts w:ascii="Times New Roman" w:hAnsi="Times New Roman" w:cs="Times New Roman"/>
        </w:rPr>
        <w:t xml:space="preserve">AS-2: The user’s device shall provide the Bluetooth capability needed to connect to a Bluetooth headset. </w:t>
      </w:r>
    </w:p>
    <w:p w14:paraId="00D95CC4" w14:textId="72A1DC39" w:rsidR="00FD76DC" w:rsidRPr="00CB2CF1" w:rsidRDefault="00FD76DC" w:rsidP="00472F80">
      <w:pPr>
        <w:spacing w:line="480" w:lineRule="auto"/>
        <w:ind w:left="630" w:hanging="630"/>
        <w:rPr>
          <w:rFonts w:ascii="Times New Roman" w:hAnsi="Times New Roman" w:cs="Times New Roman"/>
        </w:rPr>
      </w:pPr>
      <w:r w:rsidRPr="00CB2CF1">
        <w:rPr>
          <w:rFonts w:ascii="Times New Roman" w:hAnsi="Times New Roman" w:cs="Times New Roman"/>
        </w:rPr>
        <w:t xml:space="preserve">AS-3: The user’s device shall provide the aux port for headsets that use aux cable. </w:t>
      </w:r>
    </w:p>
    <w:p w14:paraId="2DC875B0" w14:textId="77777777" w:rsidR="00FD76DC" w:rsidRPr="00CB2CF1" w:rsidRDefault="00FD76DC" w:rsidP="00FD76DC">
      <w:pPr>
        <w:spacing w:line="480" w:lineRule="auto"/>
        <w:rPr>
          <w:rFonts w:ascii="Times New Roman" w:eastAsia="Times New Roman" w:hAnsi="Times New Roman" w:cs="Times New Roman"/>
        </w:rPr>
      </w:pPr>
      <w:r w:rsidRPr="00CB2CF1">
        <w:rPr>
          <w:rFonts w:ascii="Times New Roman" w:eastAsia="Times New Roman" w:hAnsi="Times New Roman" w:cs="Times New Roman"/>
          <w:color w:val="000000"/>
          <w:shd w:val="clear" w:color="auto" w:fill="FFFFFF"/>
        </w:rPr>
        <w:t>DE-1: Complete delivery of the app is dependent on successful QC and User Acceptance testing. </w:t>
      </w:r>
    </w:p>
    <w:p w14:paraId="7E57BA66" w14:textId="468A623B" w:rsidR="00FD76DC" w:rsidRPr="00472F80" w:rsidRDefault="705A62A1" w:rsidP="00FD76DC">
      <w:pPr>
        <w:spacing w:line="480" w:lineRule="auto"/>
        <w:rPr>
          <w:rFonts w:ascii="Times New Roman" w:eastAsia="Times New Roman" w:hAnsi="Times New Roman" w:cs="Times New Roman"/>
          <w:color w:val="000000" w:themeColor="text1"/>
        </w:rPr>
      </w:pPr>
      <w:r w:rsidRPr="00CB2CF1">
        <w:rPr>
          <w:rFonts w:ascii="Times New Roman" w:eastAsia="Times New Roman" w:hAnsi="Times New Roman" w:cs="Times New Roman"/>
          <w:color w:val="000000" w:themeColor="text1"/>
        </w:rPr>
        <w:t>DE-2: Notes containing PII can</w:t>
      </w:r>
      <w:r w:rsidR="0C222BE2" w:rsidRPr="00CB2CF1">
        <w:rPr>
          <w:rFonts w:ascii="Times New Roman" w:eastAsia="Times New Roman" w:hAnsi="Times New Roman" w:cs="Times New Roman"/>
          <w:color w:val="000000" w:themeColor="text1"/>
        </w:rPr>
        <w:t xml:space="preserve"> only</w:t>
      </w:r>
      <w:r w:rsidRPr="00CB2CF1">
        <w:rPr>
          <w:rFonts w:ascii="Times New Roman" w:eastAsia="Times New Roman" w:hAnsi="Times New Roman" w:cs="Times New Roman"/>
          <w:color w:val="000000" w:themeColor="text1"/>
        </w:rPr>
        <w:t xml:space="preserve"> be protected if the user </w:t>
      </w:r>
      <w:ins w:id="84" w:author="asohmbom asohmbom" w:date="2021-09-14T00:38:00Z">
        <w:r w:rsidR="0012384B" w:rsidRPr="00CB2CF1">
          <w:rPr>
            <w:rFonts w:ascii="Times New Roman" w:eastAsia="Times New Roman" w:hAnsi="Times New Roman" w:cs="Times New Roman"/>
            <w:color w:val="000000" w:themeColor="text1"/>
          </w:rPr>
          <w:t xml:space="preserve">enable the </w:t>
        </w:r>
      </w:ins>
      <w:ins w:id="85" w:author="asohmbom asohmbom" w:date="2021-09-14T00:39:00Z">
        <w:r w:rsidR="0012384B" w:rsidRPr="00CB2CF1">
          <w:rPr>
            <w:rFonts w:ascii="Times New Roman" w:eastAsia="Times New Roman" w:hAnsi="Times New Roman" w:cs="Times New Roman"/>
            <w:color w:val="000000" w:themeColor="text1"/>
          </w:rPr>
          <w:t xml:space="preserve">use of the device security </w:t>
        </w:r>
      </w:ins>
      <w:del w:id="86" w:author="asohmbom asohmbom" w:date="2021-09-14T00:38:00Z">
        <w:r w:rsidR="4D7D46B0" w:rsidRPr="00CB2CF1" w:rsidDel="0012384B">
          <w:rPr>
            <w:rFonts w:ascii="Times New Roman" w:eastAsia="Times New Roman" w:hAnsi="Times New Roman" w:cs="Times New Roman"/>
            <w:color w:val="000000" w:themeColor="text1"/>
          </w:rPr>
          <w:delText xml:space="preserve">uses the passphrase </w:delText>
        </w:r>
      </w:del>
      <w:r w:rsidR="4D7D46B0" w:rsidRPr="00CB2CF1">
        <w:rPr>
          <w:rFonts w:ascii="Times New Roman" w:eastAsia="Times New Roman" w:hAnsi="Times New Roman" w:cs="Times New Roman"/>
          <w:color w:val="000000" w:themeColor="text1"/>
        </w:rPr>
        <w:t>feature.</w:t>
      </w:r>
    </w:p>
    <w:p w14:paraId="656D48ED" w14:textId="4A184E37" w:rsidR="00FD76DC" w:rsidRPr="00CB2CF1" w:rsidRDefault="00FD76DC" w:rsidP="00FD76DC">
      <w:pPr>
        <w:pStyle w:val="Heading1"/>
        <w:spacing w:line="480" w:lineRule="auto"/>
        <w:rPr>
          <w:rFonts w:ascii="Times New Roman" w:hAnsi="Times New Roman" w:cs="Times New Roman"/>
        </w:rPr>
      </w:pPr>
      <w:bookmarkStart w:id="87" w:name="_Toc84760421"/>
      <w:r w:rsidRPr="00CB2CF1">
        <w:rPr>
          <w:rFonts w:ascii="Times New Roman" w:hAnsi="Times New Roman" w:cs="Times New Roman"/>
        </w:rPr>
        <w:t>SYSTEM FEATURES</w:t>
      </w:r>
      <w:bookmarkEnd w:id="87"/>
    </w:p>
    <w:p w14:paraId="2C93967F" w14:textId="77777777" w:rsidR="00FD76DC" w:rsidRPr="00CB2CF1" w:rsidRDefault="00FD76DC" w:rsidP="00FD76DC">
      <w:pPr>
        <w:pStyle w:val="Heading2"/>
        <w:spacing w:line="480" w:lineRule="auto"/>
        <w:rPr>
          <w:rFonts w:ascii="Times New Roman" w:hAnsi="Times New Roman" w:cs="Times New Roman"/>
        </w:rPr>
      </w:pPr>
      <w:bookmarkStart w:id="88" w:name="_Toc84760422"/>
      <w:r w:rsidRPr="00CB2CF1">
        <w:rPr>
          <w:rFonts w:ascii="Times New Roman" w:hAnsi="Times New Roman" w:cs="Times New Roman"/>
        </w:rPr>
        <w:t>Access Permission to device resources</w:t>
      </w:r>
      <w:bookmarkEnd w:id="88"/>
    </w:p>
    <w:p w14:paraId="10645027" w14:textId="217D67C1"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Given that the user has successfully installed the Memory Magic App on their device and launched it for the first time, the system shall prompt the user to permit the application to access their microphone and storage resources. If the user declines, the application shall not be able to function, and each time the application is launched, the user shall be reminded to provide permission to the required resources.</w:t>
      </w:r>
    </w:p>
    <w:p w14:paraId="73639619" w14:textId="77777777" w:rsidR="00FD76DC" w:rsidRPr="00CB2CF1" w:rsidRDefault="00FD76DC" w:rsidP="00FD76DC">
      <w:pPr>
        <w:pStyle w:val="Heading2"/>
        <w:spacing w:line="480" w:lineRule="auto"/>
        <w:rPr>
          <w:rFonts w:ascii="Times New Roman" w:hAnsi="Times New Roman" w:cs="Times New Roman"/>
        </w:rPr>
      </w:pPr>
      <w:bookmarkStart w:id="89" w:name="_Toc81171518"/>
      <w:bookmarkStart w:id="90" w:name="_Toc81171865"/>
      <w:bookmarkStart w:id="91" w:name="_Toc81172008"/>
      <w:bookmarkStart w:id="92" w:name="_Toc81172173"/>
      <w:bookmarkStart w:id="93" w:name="_Toc81172352"/>
      <w:bookmarkStart w:id="94" w:name="_Toc81172471"/>
      <w:bookmarkStart w:id="95" w:name="_Toc84760423"/>
      <w:bookmarkEnd w:id="89"/>
      <w:bookmarkEnd w:id="90"/>
      <w:bookmarkEnd w:id="91"/>
      <w:bookmarkEnd w:id="92"/>
      <w:bookmarkEnd w:id="93"/>
      <w:bookmarkEnd w:id="94"/>
      <w:r w:rsidRPr="00CB2CF1">
        <w:rPr>
          <w:rFonts w:ascii="Times New Roman" w:hAnsi="Times New Roman" w:cs="Times New Roman"/>
        </w:rPr>
        <w:lastRenderedPageBreak/>
        <w:t>Activate and deactivate listening mode on button click.</w:t>
      </w:r>
      <w:bookmarkEnd w:id="95"/>
    </w:p>
    <w:p w14:paraId="71B2F683" w14:textId="45E73E16"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Given that the user has installed and launched the Memory Magic app on their device, the mic can be activated by clicking the “mic” button. Once clicked, the app shall begin listening to the user. </w:t>
      </w:r>
    </w:p>
    <w:p w14:paraId="79A7FED1" w14:textId="769E3037" w:rsidR="00FD76DC" w:rsidRPr="00CB2CF1" w:rsidRDefault="00F7315F" w:rsidP="00FD76DC">
      <w:pPr>
        <w:pStyle w:val="Heading2"/>
        <w:spacing w:line="480" w:lineRule="auto"/>
        <w:rPr>
          <w:rFonts w:ascii="Times New Roman" w:hAnsi="Times New Roman" w:cs="Times New Roman"/>
        </w:rPr>
      </w:pPr>
      <w:bookmarkStart w:id="96" w:name="_Toc84760424"/>
      <w:ins w:id="97" w:author="asohmbom asohmbom" w:date="2021-09-12T00:27:00Z">
        <w:r w:rsidRPr="00CB2CF1">
          <w:rPr>
            <w:rFonts w:ascii="Times New Roman" w:hAnsi="Times New Roman" w:cs="Times New Roman"/>
          </w:rPr>
          <w:t xml:space="preserve">Support for </w:t>
        </w:r>
      </w:ins>
      <w:del w:id="98" w:author="asohmbom asohmbom" w:date="2021-09-12T00:27:00Z">
        <w:r w:rsidR="00FD76DC" w:rsidRPr="00CB2CF1" w:rsidDel="00F7315F">
          <w:rPr>
            <w:rFonts w:ascii="Times New Roman" w:hAnsi="Times New Roman" w:cs="Times New Roman"/>
          </w:rPr>
          <w:delText>Activate and deactivate</w:delText>
        </w:r>
      </w:del>
      <w:ins w:id="99" w:author="asohmbom asohmbom" w:date="2021-09-12T00:17:00Z">
        <w:r w:rsidR="00DA3E01" w:rsidRPr="00CB2CF1">
          <w:rPr>
            <w:rFonts w:ascii="Times New Roman" w:hAnsi="Times New Roman" w:cs="Times New Roman"/>
          </w:rPr>
          <w:t>wake/s</w:t>
        </w:r>
      </w:ins>
      <w:ins w:id="100" w:author="asohmbom asohmbom" w:date="2021-09-12T00:18:00Z">
        <w:r w:rsidR="00DA3E01" w:rsidRPr="00CB2CF1">
          <w:rPr>
            <w:rFonts w:ascii="Times New Roman" w:hAnsi="Times New Roman" w:cs="Times New Roman"/>
          </w:rPr>
          <w:t>leep phrase</w:t>
        </w:r>
      </w:ins>
      <w:del w:id="101" w:author="asohmbom asohmbom" w:date="2021-09-12T00:17:00Z">
        <w:r w:rsidR="00FD76DC" w:rsidRPr="00CB2CF1" w:rsidDel="00DA3E01">
          <w:rPr>
            <w:rFonts w:ascii="Times New Roman" w:hAnsi="Times New Roman" w:cs="Times New Roman"/>
          </w:rPr>
          <w:delText xml:space="preserve"> listening mode by voice</w:delText>
        </w:r>
      </w:del>
      <w:ins w:id="102" w:author="asohmbom asohmbom" w:date="2021-09-12T00:27:00Z">
        <w:r w:rsidRPr="00CB2CF1">
          <w:rPr>
            <w:rFonts w:ascii="Times New Roman" w:hAnsi="Times New Roman" w:cs="Times New Roman"/>
          </w:rPr>
          <w:t>s</w:t>
        </w:r>
      </w:ins>
      <w:bookmarkEnd w:id="96"/>
      <w:del w:id="103" w:author="asohmbom asohmbom" w:date="2021-09-12T00:27:00Z">
        <w:r w:rsidR="00FD76DC" w:rsidRPr="00CB2CF1" w:rsidDel="00F7315F">
          <w:rPr>
            <w:rFonts w:ascii="Times New Roman" w:hAnsi="Times New Roman" w:cs="Times New Roman"/>
          </w:rPr>
          <w:delText>.</w:delText>
        </w:r>
      </w:del>
    </w:p>
    <w:p w14:paraId="187CA180" w14:textId="5345A4DD"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Given that the user has installed and launched the Memory Magic app on their device, the mic can be activated</w:t>
      </w:r>
      <w:ins w:id="104" w:author="asohmbom asohmbom" w:date="2021-09-12T00:16:00Z">
        <w:r w:rsidR="00DA3E01" w:rsidRPr="00CB2CF1">
          <w:rPr>
            <w:rFonts w:ascii="Times New Roman" w:hAnsi="Times New Roman" w:cs="Times New Roman"/>
          </w:rPr>
          <w:t xml:space="preserve"> by </w:t>
        </w:r>
      </w:ins>
      <w:ins w:id="105" w:author="asohmbom asohmbom" w:date="2021-09-12T00:19:00Z">
        <w:r w:rsidR="00AA1962" w:rsidRPr="00CB2CF1">
          <w:rPr>
            <w:rFonts w:ascii="Times New Roman" w:hAnsi="Times New Roman" w:cs="Times New Roman"/>
          </w:rPr>
          <w:t>saying a</w:t>
        </w:r>
      </w:ins>
      <w:ins w:id="106" w:author="asohmbom asohmbom" w:date="2021-09-12T00:16:00Z">
        <w:r w:rsidR="00DA3E01" w:rsidRPr="00CB2CF1">
          <w:rPr>
            <w:rFonts w:ascii="Times New Roman" w:hAnsi="Times New Roman" w:cs="Times New Roman"/>
          </w:rPr>
          <w:t xml:space="preserve"> wake phra</w:t>
        </w:r>
      </w:ins>
      <w:ins w:id="107" w:author="asohmbom asohmbom" w:date="2021-09-12T00:17:00Z">
        <w:r w:rsidR="00DA3E01" w:rsidRPr="00CB2CF1">
          <w:rPr>
            <w:rFonts w:ascii="Times New Roman" w:hAnsi="Times New Roman" w:cs="Times New Roman"/>
          </w:rPr>
          <w:t>se</w:t>
        </w:r>
      </w:ins>
      <w:r w:rsidRPr="00CB2CF1">
        <w:rPr>
          <w:rFonts w:ascii="Times New Roman" w:hAnsi="Times New Roman" w:cs="Times New Roman"/>
        </w:rPr>
        <w:t xml:space="preserve"> </w:t>
      </w:r>
      <w:ins w:id="108" w:author="asohmbom asohmbom" w:date="2021-09-12T00:19:00Z">
        <w:r w:rsidR="00AA1962" w:rsidRPr="00CB2CF1">
          <w:rPr>
            <w:rFonts w:ascii="Times New Roman" w:hAnsi="Times New Roman" w:cs="Times New Roman"/>
          </w:rPr>
          <w:t xml:space="preserve">like </w:t>
        </w:r>
      </w:ins>
      <w:del w:id="109" w:author="asohmbom asohmbom" w:date="2021-09-12T00:17:00Z">
        <w:r w:rsidRPr="00CB2CF1" w:rsidDel="00DA3E01">
          <w:rPr>
            <w:rFonts w:ascii="Times New Roman" w:hAnsi="Times New Roman" w:cs="Times New Roman"/>
          </w:rPr>
          <w:delText xml:space="preserve">by saying </w:delText>
        </w:r>
      </w:del>
      <w:r w:rsidRPr="00CB2CF1">
        <w:rPr>
          <w:rFonts w:ascii="Times New Roman" w:hAnsi="Times New Roman" w:cs="Times New Roman"/>
        </w:rPr>
        <w:t xml:space="preserve">“hey </w:t>
      </w:r>
      <w:ins w:id="110" w:author="asohmbom asohmbom" w:date="2021-09-12T00:16:00Z">
        <w:r w:rsidR="00DA3E01" w:rsidRPr="00CB2CF1">
          <w:rPr>
            <w:rFonts w:ascii="Times New Roman" w:hAnsi="Times New Roman" w:cs="Times New Roman"/>
          </w:rPr>
          <w:t xml:space="preserve">memory </w:t>
        </w:r>
      </w:ins>
      <w:r w:rsidRPr="00CB2CF1">
        <w:rPr>
          <w:rFonts w:ascii="Times New Roman" w:hAnsi="Times New Roman" w:cs="Times New Roman"/>
        </w:rPr>
        <w:t xml:space="preserve">magic”. And deactivated by saying </w:t>
      </w:r>
      <w:ins w:id="111" w:author="asohmbom asohmbom" w:date="2021-09-12T00:18:00Z">
        <w:r w:rsidR="00AA1962" w:rsidRPr="00CB2CF1">
          <w:rPr>
            <w:rFonts w:ascii="Times New Roman" w:hAnsi="Times New Roman" w:cs="Times New Roman"/>
          </w:rPr>
          <w:t>the sleep phrase</w:t>
        </w:r>
      </w:ins>
      <w:ins w:id="112" w:author="asohmbom asohmbom" w:date="2021-09-12T00:19:00Z">
        <w:r w:rsidR="00AA1962" w:rsidRPr="00CB2CF1">
          <w:rPr>
            <w:rFonts w:ascii="Times New Roman" w:hAnsi="Times New Roman" w:cs="Times New Roman"/>
          </w:rPr>
          <w:t xml:space="preserve"> like </w:t>
        </w:r>
      </w:ins>
      <w:r w:rsidRPr="00CB2CF1">
        <w:rPr>
          <w:rFonts w:ascii="Times New Roman" w:hAnsi="Times New Roman" w:cs="Times New Roman"/>
        </w:rPr>
        <w:t xml:space="preserve">“bye-bye </w:t>
      </w:r>
      <w:ins w:id="113" w:author="asohmbom asohmbom" w:date="2021-09-12T00:18:00Z">
        <w:r w:rsidR="00784796" w:rsidRPr="00CB2CF1">
          <w:rPr>
            <w:rFonts w:ascii="Times New Roman" w:hAnsi="Times New Roman" w:cs="Times New Roman"/>
          </w:rPr>
          <w:t xml:space="preserve">memory </w:t>
        </w:r>
      </w:ins>
      <w:r w:rsidRPr="00CB2CF1">
        <w:rPr>
          <w:rFonts w:ascii="Times New Roman" w:hAnsi="Times New Roman" w:cs="Times New Roman"/>
        </w:rPr>
        <w:t>magic.”</w:t>
      </w:r>
    </w:p>
    <w:p w14:paraId="004C7396" w14:textId="77777777" w:rsidR="00FD76DC" w:rsidRPr="00CB2CF1" w:rsidRDefault="00FD76DC" w:rsidP="00FD76DC">
      <w:pPr>
        <w:pStyle w:val="Heading2"/>
        <w:spacing w:line="480" w:lineRule="auto"/>
        <w:rPr>
          <w:rFonts w:ascii="Times New Roman" w:hAnsi="Times New Roman" w:cs="Times New Roman"/>
        </w:rPr>
      </w:pPr>
      <w:bookmarkStart w:id="114" w:name="_Toc81171521"/>
      <w:bookmarkStart w:id="115" w:name="_Toc81171868"/>
      <w:bookmarkStart w:id="116" w:name="_Toc81172011"/>
      <w:bookmarkStart w:id="117" w:name="_Toc81172176"/>
      <w:bookmarkStart w:id="118" w:name="_Toc81172355"/>
      <w:bookmarkStart w:id="119" w:name="_Toc81172474"/>
      <w:bookmarkStart w:id="120" w:name="_Toc84760425"/>
      <w:bookmarkEnd w:id="114"/>
      <w:bookmarkEnd w:id="115"/>
      <w:bookmarkEnd w:id="116"/>
      <w:bookmarkEnd w:id="117"/>
      <w:bookmarkEnd w:id="118"/>
      <w:bookmarkEnd w:id="119"/>
      <w:r w:rsidRPr="00CB2CF1">
        <w:rPr>
          <w:rFonts w:ascii="Times New Roman" w:hAnsi="Times New Roman" w:cs="Times New Roman"/>
        </w:rPr>
        <w:t>Add, modify, and delete Trigger words.</w:t>
      </w:r>
      <w:bookmarkEnd w:id="120"/>
    </w:p>
    <w:p w14:paraId="28137119" w14:textId="31D28814"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Given that the user has installed and launched the Memory Magic app on their device, they should have the ability to delete and modify existing trigger words and add new trigger words.</w:t>
      </w:r>
    </w:p>
    <w:p w14:paraId="0CE69C9D" w14:textId="77777777" w:rsidR="00FD76DC" w:rsidRPr="00CB2CF1" w:rsidRDefault="00FD76DC" w:rsidP="00FD76DC">
      <w:pPr>
        <w:pStyle w:val="Heading2"/>
        <w:spacing w:line="480" w:lineRule="auto"/>
        <w:rPr>
          <w:rFonts w:ascii="Times New Roman" w:hAnsi="Times New Roman" w:cs="Times New Roman"/>
        </w:rPr>
      </w:pPr>
      <w:bookmarkStart w:id="121" w:name="_Toc84760426"/>
      <w:r w:rsidRPr="00CB2CF1">
        <w:rPr>
          <w:rFonts w:ascii="Times New Roman" w:hAnsi="Times New Roman" w:cs="Times New Roman"/>
        </w:rPr>
        <w:t>Listen and act on trigger words.</w:t>
      </w:r>
      <w:bookmarkEnd w:id="121"/>
      <w:r w:rsidRPr="00CB2CF1">
        <w:rPr>
          <w:rFonts w:ascii="Times New Roman" w:hAnsi="Times New Roman" w:cs="Times New Roman"/>
        </w:rPr>
        <w:t> </w:t>
      </w:r>
    </w:p>
    <w:p w14:paraId="20D3E23A" w14:textId="74BB4047"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Given that the user has configured trigger words in the application and the application is actively listening to the user, upon the user saying a trigger word, the system should respond as follows:</w:t>
      </w:r>
    </w:p>
    <w:p w14:paraId="722644D2" w14:textId="707647AB" w:rsidR="00FD76DC" w:rsidRPr="00472F80" w:rsidRDefault="00FD76DC" w:rsidP="00FD76DC">
      <w:pPr>
        <w:pStyle w:val="ListParagraph"/>
        <w:numPr>
          <w:ilvl w:val="0"/>
          <w:numId w:val="22"/>
        </w:numPr>
        <w:spacing w:line="480" w:lineRule="auto"/>
        <w:rPr>
          <w:rFonts w:ascii="Times New Roman" w:eastAsiaTheme="minorEastAsia" w:hAnsi="Times New Roman" w:cs="Times New Roman"/>
        </w:rPr>
      </w:pPr>
      <w:r w:rsidRPr="00472F80">
        <w:rPr>
          <w:rFonts w:ascii="Times New Roman" w:eastAsiaTheme="minorEastAsia" w:hAnsi="Times New Roman" w:cs="Times New Roman"/>
        </w:rPr>
        <w:t>Start triggers – these words and phrases shall mark the point at which the app should begin Notes. And transcribed words before this point shall be excluded.</w:t>
      </w:r>
    </w:p>
    <w:p w14:paraId="2E0C49E7" w14:textId="771823B3" w:rsidR="00FD76DC" w:rsidRPr="00472F80" w:rsidRDefault="00FD76DC" w:rsidP="00FD76DC">
      <w:pPr>
        <w:pStyle w:val="ListParagraph"/>
        <w:numPr>
          <w:ilvl w:val="0"/>
          <w:numId w:val="22"/>
        </w:numPr>
        <w:spacing w:line="480" w:lineRule="auto"/>
        <w:rPr>
          <w:rFonts w:ascii="Times New Roman" w:eastAsiaTheme="minorEastAsia" w:hAnsi="Times New Roman" w:cs="Times New Roman"/>
        </w:rPr>
      </w:pPr>
      <w:r w:rsidRPr="00472F80">
        <w:rPr>
          <w:rFonts w:ascii="Times New Roman" w:eastAsiaTheme="minorEastAsia" w:hAnsi="Times New Roman" w:cs="Times New Roman"/>
        </w:rPr>
        <w:t>Stop triggers -  these words and phrases shall mark the point at which the app should end the notes. And transcribed words after this point shall be excluded from the saved note.</w:t>
      </w:r>
    </w:p>
    <w:p w14:paraId="287BFFFB" w14:textId="77777777" w:rsidR="00FD76DC" w:rsidRPr="00472F80" w:rsidRDefault="00FD76DC" w:rsidP="00472F80">
      <w:pPr>
        <w:pStyle w:val="ListParagraph"/>
        <w:numPr>
          <w:ilvl w:val="0"/>
          <w:numId w:val="22"/>
        </w:numPr>
        <w:spacing w:line="480" w:lineRule="auto"/>
        <w:rPr>
          <w:rFonts w:ascii="Times New Roman" w:eastAsiaTheme="minorEastAsia" w:hAnsi="Times New Roman" w:cs="Times New Roman"/>
        </w:rPr>
      </w:pPr>
      <w:r w:rsidRPr="00472F80">
        <w:rPr>
          <w:rFonts w:ascii="Times New Roman" w:eastAsiaTheme="minorEastAsia" w:hAnsi="Times New Roman" w:cs="Times New Roman"/>
        </w:rPr>
        <w:t xml:space="preserve">Recall triggers – also known as playback triggers, are words and phrases that shall determine the start of a search key which the application will use to search or lookup notes to present to the user. </w:t>
      </w:r>
    </w:p>
    <w:p w14:paraId="0D5B047F" w14:textId="77777777" w:rsidR="00FD76DC" w:rsidRPr="00CB2CF1" w:rsidRDefault="00FD76DC" w:rsidP="00FD76DC">
      <w:pPr>
        <w:spacing w:line="480" w:lineRule="auto"/>
        <w:rPr>
          <w:rFonts w:ascii="Times New Roman" w:eastAsiaTheme="minorEastAsia" w:hAnsi="Times New Roman" w:cs="Times New Roman"/>
        </w:rPr>
      </w:pPr>
    </w:p>
    <w:p w14:paraId="77C8341B" w14:textId="77777777" w:rsidR="00FD76DC" w:rsidRPr="00CB2CF1" w:rsidRDefault="00FD76DC" w:rsidP="00FD76DC">
      <w:pPr>
        <w:pStyle w:val="Heading2"/>
        <w:spacing w:line="480" w:lineRule="auto"/>
        <w:rPr>
          <w:rFonts w:ascii="Times New Roman" w:hAnsi="Times New Roman" w:cs="Times New Roman"/>
        </w:rPr>
      </w:pPr>
      <w:bookmarkStart w:id="122" w:name="_Toc84760427"/>
      <w:r w:rsidRPr="00CB2CF1">
        <w:rPr>
          <w:rFonts w:ascii="Times New Roman" w:hAnsi="Times New Roman" w:cs="Times New Roman"/>
        </w:rPr>
        <w:lastRenderedPageBreak/>
        <w:t>Transcribe and save notes</w:t>
      </w:r>
      <w:bookmarkEnd w:id="122"/>
      <w:r w:rsidRPr="00CB2CF1">
        <w:rPr>
          <w:rFonts w:ascii="Times New Roman" w:hAnsi="Times New Roman" w:cs="Times New Roman"/>
        </w:rPr>
        <w:t xml:space="preserve"> </w:t>
      </w:r>
    </w:p>
    <w:p w14:paraId="1CCCA9BC" w14:textId="70431273" w:rsidR="00FD76DC" w:rsidRPr="00CB2CF1" w:rsidRDefault="00FD76DC" w:rsidP="00FD76DC">
      <w:pPr>
        <w:spacing w:line="480" w:lineRule="auto"/>
        <w:rPr>
          <w:rFonts w:ascii="Times New Roman" w:hAnsi="Times New Roman" w:cs="Times New Roman"/>
        </w:rPr>
      </w:pPr>
      <w:r w:rsidRPr="00CB2CF1">
        <w:rPr>
          <w:rFonts w:ascii="Times New Roman" w:eastAsiaTheme="minorEastAsia" w:hAnsi="Times New Roman" w:cs="Times New Roman"/>
        </w:rPr>
        <w:t xml:space="preserve">Given that the app is listening, and the user is talking, the Magical Memory app shall capture the user's voice, transcribe it to text format, and save it locally on the device. </w:t>
      </w:r>
    </w:p>
    <w:p w14:paraId="72985D92" w14:textId="77777777" w:rsidR="00FD76DC" w:rsidRPr="00CB2CF1" w:rsidRDefault="00FD76DC" w:rsidP="00FD76DC">
      <w:pPr>
        <w:pStyle w:val="Heading2"/>
        <w:spacing w:line="480" w:lineRule="auto"/>
        <w:rPr>
          <w:rFonts w:ascii="Times New Roman" w:hAnsi="Times New Roman" w:cs="Times New Roman"/>
        </w:rPr>
      </w:pPr>
      <w:bookmarkStart w:id="123" w:name="_Toc84760428"/>
      <w:r w:rsidRPr="00CB2CF1">
        <w:rPr>
          <w:rFonts w:ascii="Times New Roman" w:hAnsi="Times New Roman" w:cs="Times New Roman"/>
        </w:rPr>
        <w:t>Notes can be sorted by date and grouped subject category</w:t>
      </w:r>
      <w:bookmarkEnd w:id="123"/>
    </w:p>
    <w:p w14:paraId="7CEDA437" w14:textId="712A0304"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Given that notes have been transcribed and saved, the application shall allow the user to organize notes by updated dates or by category grouping (notes belonging to the same categories shall be grouped today). </w:t>
      </w:r>
    </w:p>
    <w:p w14:paraId="7E4CFF5F" w14:textId="77777777" w:rsidR="00FD76DC" w:rsidRPr="00CB2CF1" w:rsidRDefault="00FD76DC" w:rsidP="00FD76DC">
      <w:pPr>
        <w:pStyle w:val="Heading2"/>
        <w:spacing w:line="480" w:lineRule="auto"/>
        <w:rPr>
          <w:rFonts w:ascii="Times New Roman" w:hAnsi="Times New Roman" w:cs="Times New Roman"/>
        </w:rPr>
      </w:pPr>
      <w:bookmarkStart w:id="124" w:name="_Toc84760429"/>
      <w:r w:rsidRPr="00CB2CF1">
        <w:rPr>
          <w:rFonts w:ascii="Times New Roman" w:hAnsi="Times New Roman" w:cs="Times New Roman"/>
        </w:rPr>
        <w:t>Add, Modify, and Delete Notes.</w:t>
      </w:r>
      <w:bookmarkEnd w:id="124"/>
    </w:p>
    <w:p w14:paraId="41E5EA3A" w14:textId="73C2ABEF" w:rsidR="00FD76DC" w:rsidRPr="00CB2CF1" w:rsidRDefault="00FD76DC" w:rsidP="00FD76DC">
      <w:pPr>
        <w:spacing w:line="480" w:lineRule="auto"/>
        <w:rPr>
          <w:rFonts w:ascii="Times New Roman" w:eastAsiaTheme="minorEastAsia" w:hAnsi="Times New Roman" w:cs="Times New Roman"/>
        </w:rPr>
      </w:pPr>
      <w:r w:rsidRPr="00CB2CF1">
        <w:rPr>
          <w:rFonts w:ascii="Times New Roman" w:hAnsi="Times New Roman" w:cs="Times New Roman"/>
        </w:rPr>
        <w:t>Given that the user has installed and launched the Memory Magic app on their device</w:t>
      </w:r>
      <w:r w:rsidRPr="00CB2CF1">
        <w:rPr>
          <w:rFonts w:ascii="Times New Roman" w:eastAsiaTheme="minorEastAsia" w:hAnsi="Times New Roman" w:cs="Times New Roman"/>
        </w:rPr>
        <w:t xml:space="preserve">, the user will be able to add notes, modify existing notes, and delete existing notes. </w:t>
      </w:r>
    </w:p>
    <w:p w14:paraId="346CA7D6" w14:textId="77777777" w:rsidR="00FD76DC" w:rsidRPr="00CB2CF1" w:rsidRDefault="00FD76DC" w:rsidP="00FD76DC">
      <w:pPr>
        <w:pStyle w:val="Heading2"/>
        <w:spacing w:line="480" w:lineRule="auto"/>
        <w:rPr>
          <w:rFonts w:ascii="Times New Roman" w:eastAsiaTheme="minorEastAsia" w:hAnsi="Times New Roman" w:cs="Times New Roman"/>
        </w:rPr>
      </w:pPr>
      <w:bookmarkStart w:id="125" w:name="_Toc84760430"/>
      <w:r w:rsidRPr="00CB2CF1">
        <w:rPr>
          <w:rFonts w:ascii="Times New Roman" w:hAnsi="Times New Roman" w:cs="Times New Roman"/>
        </w:rPr>
        <w:t>Large icons display for easy use</w:t>
      </w:r>
      <w:bookmarkEnd w:id="125"/>
    </w:p>
    <w:p w14:paraId="4C5D1047" w14:textId="0E4AD6DB" w:rsidR="00D20118"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Given that the user has installed and launched the Memory Magic app, the icon views of the app shall be large for visibility and accessibility. </w:t>
      </w:r>
    </w:p>
    <w:p w14:paraId="355327F1" w14:textId="77777777" w:rsidR="00FD76DC" w:rsidRPr="00CB2CF1" w:rsidRDefault="00FD76DC" w:rsidP="00FD76DC">
      <w:pPr>
        <w:pStyle w:val="Heading2"/>
        <w:spacing w:line="480" w:lineRule="auto"/>
        <w:rPr>
          <w:rFonts w:ascii="Times New Roman" w:eastAsiaTheme="minorEastAsia" w:hAnsi="Times New Roman" w:cs="Times New Roman"/>
        </w:rPr>
      </w:pPr>
      <w:bookmarkStart w:id="126" w:name="_Toc84760431"/>
      <w:r w:rsidRPr="00CB2CF1">
        <w:rPr>
          <w:rFonts w:ascii="Times New Roman" w:hAnsi="Times New Roman" w:cs="Times New Roman"/>
        </w:rPr>
        <w:t>Notes are searchable by keyword or event date</w:t>
      </w:r>
      <w:bookmarkStart w:id="127" w:name="_Toc81171530"/>
      <w:bookmarkStart w:id="128" w:name="_Toc81171877"/>
      <w:bookmarkStart w:id="129" w:name="_Toc81172020"/>
      <w:bookmarkStart w:id="130" w:name="_Toc81172185"/>
      <w:bookmarkStart w:id="131" w:name="_Toc81172364"/>
      <w:bookmarkStart w:id="132" w:name="_Toc81172483"/>
      <w:bookmarkEnd w:id="126"/>
      <w:bookmarkEnd w:id="127"/>
      <w:bookmarkEnd w:id="128"/>
      <w:bookmarkEnd w:id="129"/>
      <w:bookmarkEnd w:id="130"/>
      <w:bookmarkEnd w:id="131"/>
      <w:bookmarkEnd w:id="132"/>
    </w:p>
    <w:p w14:paraId="17C194C0" w14:textId="682139BE" w:rsidR="00FD76DC" w:rsidRPr="00CB2CF1" w:rsidRDefault="00FD76DC" w:rsidP="00FD76DC">
      <w:pPr>
        <w:spacing w:line="480" w:lineRule="auto"/>
        <w:rPr>
          <w:ins w:id="133" w:author="asohmbom asohmbom" w:date="2021-09-13T23:24:00Z"/>
          <w:rFonts w:ascii="Times New Roman" w:eastAsiaTheme="minorEastAsia" w:hAnsi="Times New Roman" w:cs="Times New Roman"/>
        </w:rPr>
      </w:pPr>
      <w:r w:rsidRPr="00CB2CF1">
        <w:rPr>
          <w:rFonts w:ascii="Times New Roman" w:eastAsiaTheme="minorEastAsia" w:hAnsi="Times New Roman" w:cs="Times New Roman"/>
        </w:rPr>
        <w:t xml:space="preserve">Given that users’ app has saved notes, upon inputting a keyword/phrase or event date via text, to search for notes, the application shall filter the notes and present matches to the user. </w:t>
      </w:r>
    </w:p>
    <w:p w14:paraId="5EAFA5F4" w14:textId="3A0BC2F6" w:rsidR="005F3135" w:rsidRPr="00CB2CF1" w:rsidRDefault="005F3135" w:rsidP="005F3135">
      <w:pPr>
        <w:pStyle w:val="Heading2"/>
        <w:spacing w:line="480" w:lineRule="auto"/>
        <w:rPr>
          <w:ins w:id="134" w:author="asohmbom asohmbom" w:date="2021-09-13T23:24:00Z"/>
          <w:rFonts w:ascii="Times New Roman" w:hAnsi="Times New Roman" w:cs="Times New Roman"/>
        </w:rPr>
      </w:pPr>
      <w:bookmarkStart w:id="135" w:name="_Toc84760432"/>
      <w:ins w:id="136" w:author="asohmbom asohmbom" w:date="2021-09-13T23:24:00Z">
        <w:r w:rsidRPr="00CB2CF1">
          <w:rPr>
            <w:rFonts w:ascii="Times New Roman" w:hAnsi="Times New Roman" w:cs="Times New Roman"/>
          </w:rPr>
          <w:t>On-b</w:t>
        </w:r>
      </w:ins>
      <w:ins w:id="137" w:author="asohmbom asohmbom" w:date="2021-09-13T23:25:00Z">
        <w:r w:rsidRPr="00CB2CF1">
          <w:rPr>
            <w:rFonts w:ascii="Times New Roman" w:hAnsi="Times New Roman" w:cs="Times New Roman"/>
          </w:rPr>
          <w:t>oarding voice over assistance</w:t>
        </w:r>
      </w:ins>
      <w:bookmarkEnd w:id="135"/>
      <w:ins w:id="138" w:author="asohmbom asohmbom" w:date="2021-09-13T23:24:00Z">
        <w:r w:rsidRPr="00CB2CF1">
          <w:rPr>
            <w:rFonts w:ascii="Times New Roman" w:hAnsi="Times New Roman" w:cs="Times New Roman"/>
          </w:rPr>
          <w:t xml:space="preserve"> </w:t>
        </w:r>
      </w:ins>
    </w:p>
    <w:p w14:paraId="45796F4D" w14:textId="34690578" w:rsidR="005F3135" w:rsidRPr="00CB2CF1" w:rsidRDefault="00F37FF8" w:rsidP="00FD76DC">
      <w:pPr>
        <w:spacing w:line="480" w:lineRule="auto"/>
        <w:rPr>
          <w:ins w:id="139" w:author="asohmbom asohmbom" w:date="2021-09-13T23:31:00Z"/>
          <w:rFonts w:ascii="Times New Roman" w:eastAsiaTheme="minorEastAsia" w:hAnsi="Times New Roman" w:cs="Times New Roman"/>
        </w:rPr>
      </w:pPr>
      <w:ins w:id="140" w:author="asohmbom asohmbom" w:date="2021-09-13T23:31:00Z">
        <w:r w:rsidRPr="00CB2CF1">
          <w:rPr>
            <w:rFonts w:ascii="Times New Roman" w:eastAsiaTheme="minorEastAsia" w:hAnsi="Times New Roman" w:cs="Times New Roman"/>
          </w:rPr>
          <w:t>Given that the user has successfully installed the application when using the app for the first time, the app shall assist the user onboard, presenting the user with onboarding screens as well as voice-over text audibles to assist the user in the onboarding process. The app shall also receive voice commands from the user if they prefer to respond by voice.</w:t>
        </w:r>
      </w:ins>
    </w:p>
    <w:p w14:paraId="3C038BE9" w14:textId="77777777" w:rsidR="00F37FF8" w:rsidRPr="00CB2CF1" w:rsidRDefault="00F37FF8" w:rsidP="00FD76DC">
      <w:pPr>
        <w:spacing w:line="480" w:lineRule="auto"/>
        <w:rPr>
          <w:rFonts w:ascii="Times New Roman" w:eastAsiaTheme="minorEastAsia" w:hAnsi="Times New Roman" w:cs="Times New Roman"/>
        </w:rPr>
      </w:pPr>
    </w:p>
    <w:p w14:paraId="78744338" w14:textId="77777777" w:rsidR="00FD76DC" w:rsidRPr="00CB2CF1" w:rsidRDefault="00FD76DC" w:rsidP="00FD76DC">
      <w:pPr>
        <w:pStyle w:val="Heading2"/>
        <w:spacing w:line="480" w:lineRule="auto"/>
        <w:rPr>
          <w:rFonts w:ascii="Times New Roman" w:hAnsi="Times New Roman" w:cs="Times New Roman"/>
        </w:rPr>
      </w:pPr>
      <w:bookmarkStart w:id="141" w:name="_Toc84760433"/>
      <w:r w:rsidRPr="00CB2CF1">
        <w:rPr>
          <w:rFonts w:ascii="Times New Roman" w:hAnsi="Times New Roman" w:cs="Times New Roman"/>
        </w:rPr>
        <w:lastRenderedPageBreak/>
        <w:t>Help</w:t>
      </w:r>
      <w:bookmarkEnd w:id="141"/>
      <w:r w:rsidRPr="00CB2CF1">
        <w:rPr>
          <w:rFonts w:ascii="Times New Roman" w:hAnsi="Times New Roman" w:cs="Times New Roman"/>
        </w:rPr>
        <w:t xml:space="preserve"> </w:t>
      </w:r>
    </w:p>
    <w:p w14:paraId="009388D2" w14:textId="5DB111FA"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Given that the user has installed and launched the Memory Magic app, helpful information on how to use the application shall be accessible through the menu.</w:t>
      </w:r>
    </w:p>
    <w:p w14:paraId="36F48DB2" w14:textId="77777777" w:rsidR="00FD76DC" w:rsidRPr="00CB2CF1" w:rsidRDefault="00FD76DC" w:rsidP="00FD76DC">
      <w:pPr>
        <w:pStyle w:val="Heading2"/>
        <w:spacing w:line="480" w:lineRule="auto"/>
        <w:rPr>
          <w:rFonts w:ascii="Times New Roman" w:hAnsi="Times New Roman" w:cs="Times New Roman"/>
        </w:rPr>
      </w:pPr>
      <w:bookmarkStart w:id="142" w:name="_Toc81171533"/>
      <w:bookmarkStart w:id="143" w:name="_Toc81171880"/>
      <w:bookmarkStart w:id="144" w:name="_Toc81172023"/>
      <w:bookmarkStart w:id="145" w:name="_Toc81172188"/>
      <w:bookmarkStart w:id="146" w:name="_Toc81172367"/>
      <w:bookmarkStart w:id="147" w:name="_Toc81172486"/>
      <w:bookmarkStart w:id="148" w:name="_Toc84760434"/>
      <w:bookmarkEnd w:id="142"/>
      <w:bookmarkEnd w:id="143"/>
      <w:bookmarkEnd w:id="144"/>
      <w:bookmarkEnd w:id="145"/>
      <w:bookmarkEnd w:id="146"/>
      <w:bookmarkEnd w:id="147"/>
      <w:r w:rsidRPr="00CB2CF1">
        <w:rPr>
          <w:rFonts w:ascii="Times New Roman" w:hAnsi="Times New Roman" w:cs="Times New Roman"/>
        </w:rPr>
        <w:t>Cloud Support</w:t>
      </w:r>
      <w:bookmarkEnd w:id="148"/>
    </w:p>
    <w:p w14:paraId="3BE8D016" w14:textId="6D0B897F" w:rsidR="00FD76DC" w:rsidRPr="00CB2CF1" w:rsidRDefault="00FD76DC" w:rsidP="00D7036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 xml:space="preserve">Given </w:t>
      </w:r>
      <w:r w:rsidRPr="00CB2CF1">
        <w:rPr>
          <w:rStyle w:val="Heading2Char"/>
          <w:rFonts w:ascii="Times New Roman" w:hAnsi="Times New Roman" w:cs="Times New Roman"/>
          <w:color w:val="000000"/>
          <w:sz w:val="24"/>
          <w:szCs w:val="24"/>
        </w:rPr>
        <w:t>that</w:t>
      </w:r>
      <w:r w:rsidRPr="00CB2CF1">
        <w:rPr>
          <w:rFonts w:ascii="Times New Roman" w:eastAsiaTheme="minorEastAsia" w:hAnsi="Times New Roman" w:cs="Times New Roman"/>
        </w:rPr>
        <w:t xml:space="preserve"> the user’s device is connected to the internet, and they own a Gmail account, they shall have the ability to back up their notes to google drive. </w:t>
      </w:r>
    </w:p>
    <w:p w14:paraId="6D83AA37" w14:textId="57661232" w:rsidR="00FD76DC" w:rsidRPr="00CB2CF1" w:rsidRDefault="00AA1962" w:rsidP="00FD76DC">
      <w:pPr>
        <w:pStyle w:val="Heading2"/>
        <w:spacing w:line="480" w:lineRule="auto"/>
        <w:rPr>
          <w:rFonts w:ascii="Times New Roman" w:hAnsi="Times New Roman" w:cs="Times New Roman"/>
        </w:rPr>
      </w:pPr>
      <w:bookmarkStart w:id="149" w:name="_Toc84760435"/>
      <w:ins w:id="150" w:author="asohmbom asohmbom" w:date="2021-09-12T00:22:00Z">
        <w:r w:rsidRPr="00CB2CF1">
          <w:rPr>
            <w:rFonts w:ascii="Times New Roman" w:hAnsi="Times New Roman" w:cs="Times New Roman"/>
          </w:rPr>
          <w:t>Note</w:t>
        </w:r>
      </w:ins>
      <w:ins w:id="151" w:author="asohmbom asohmbom" w:date="2021-09-12T00:23:00Z">
        <w:r w:rsidRPr="00CB2CF1">
          <w:rPr>
            <w:rFonts w:ascii="Times New Roman" w:hAnsi="Times New Roman" w:cs="Times New Roman"/>
          </w:rPr>
          <w:t xml:space="preserve"> </w:t>
        </w:r>
      </w:ins>
      <w:r w:rsidR="00FD76DC" w:rsidRPr="00CB2CF1">
        <w:rPr>
          <w:rFonts w:ascii="Times New Roman" w:hAnsi="Times New Roman" w:cs="Times New Roman"/>
        </w:rPr>
        <w:t>Security</w:t>
      </w:r>
      <w:bookmarkEnd w:id="149"/>
      <w:r w:rsidR="00FD76DC" w:rsidRPr="00CB2CF1">
        <w:rPr>
          <w:rFonts w:ascii="Times New Roman" w:hAnsi="Times New Roman" w:cs="Times New Roman"/>
        </w:rPr>
        <w:t> </w:t>
      </w:r>
      <w:del w:id="152" w:author="asohmbom asohmbom" w:date="2021-09-12T00:22:00Z">
        <w:r w:rsidR="00FD76DC" w:rsidRPr="00CB2CF1" w:rsidDel="00AA1962">
          <w:rPr>
            <w:rFonts w:ascii="Times New Roman" w:hAnsi="Times New Roman" w:cs="Times New Roman"/>
          </w:rPr>
          <w:delText>Passphrase</w:delText>
        </w:r>
      </w:del>
    </w:p>
    <w:p w14:paraId="1DC57523" w14:textId="6EA6B9A1"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Given that the user has installed and launched the Memory Magic app, they shall have the option to </w:t>
      </w:r>
      <w:del w:id="153" w:author="asohmbom asohmbom" w:date="2021-09-12T00:20:00Z">
        <w:r w:rsidRPr="00CB2CF1" w:rsidDel="00AA1962">
          <w:rPr>
            <w:rFonts w:ascii="Times New Roman" w:eastAsiaTheme="minorEastAsia" w:hAnsi="Times New Roman" w:cs="Times New Roman"/>
          </w:rPr>
          <w:delText>create a</w:delText>
        </w:r>
      </w:del>
      <w:ins w:id="154" w:author="asohmbom asohmbom" w:date="2021-09-12T00:20:00Z">
        <w:r w:rsidR="00AA1962" w:rsidRPr="00CB2CF1">
          <w:rPr>
            <w:rFonts w:ascii="Times New Roman" w:eastAsiaTheme="minorEastAsia" w:hAnsi="Times New Roman" w:cs="Times New Roman"/>
          </w:rPr>
          <w:t xml:space="preserve">leverage the </w:t>
        </w:r>
      </w:ins>
      <w:ins w:id="155" w:author="asohmbom asohmbom" w:date="2021-09-12T00:21:00Z">
        <w:r w:rsidR="00AA1962" w:rsidRPr="00CB2CF1">
          <w:rPr>
            <w:rFonts w:ascii="Times New Roman" w:eastAsiaTheme="minorEastAsia" w:hAnsi="Times New Roman" w:cs="Times New Roman"/>
          </w:rPr>
          <w:t>existing</w:t>
        </w:r>
      </w:ins>
      <w:r w:rsidRPr="00CB2CF1">
        <w:rPr>
          <w:rFonts w:ascii="Times New Roman" w:eastAsiaTheme="minorEastAsia" w:hAnsi="Times New Roman" w:cs="Times New Roman"/>
        </w:rPr>
        <w:t xml:space="preserve"> security </w:t>
      </w:r>
      <w:del w:id="156" w:author="asohmbom asohmbom" w:date="2021-09-12T00:20:00Z">
        <w:r w:rsidRPr="00CB2CF1" w:rsidDel="00AA1962">
          <w:rPr>
            <w:rFonts w:ascii="Times New Roman" w:eastAsiaTheme="minorEastAsia" w:hAnsi="Times New Roman" w:cs="Times New Roman"/>
          </w:rPr>
          <w:delText xml:space="preserve">passphrase </w:delText>
        </w:r>
      </w:del>
      <w:ins w:id="157" w:author="asohmbom asohmbom" w:date="2021-09-12T00:20:00Z">
        <w:r w:rsidR="00AA1962" w:rsidRPr="00CB2CF1">
          <w:rPr>
            <w:rFonts w:ascii="Times New Roman" w:eastAsiaTheme="minorEastAsia" w:hAnsi="Times New Roman" w:cs="Times New Roman"/>
          </w:rPr>
          <w:t xml:space="preserve">feature </w:t>
        </w:r>
      </w:ins>
      <w:ins w:id="158" w:author="asohmbom asohmbom" w:date="2021-09-12T00:21:00Z">
        <w:r w:rsidR="00AA1962" w:rsidRPr="00CB2CF1">
          <w:rPr>
            <w:rFonts w:ascii="Times New Roman" w:eastAsiaTheme="minorEastAsia" w:hAnsi="Times New Roman" w:cs="Times New Roman"/>
          </w:rPr>
          <w:t>in</w:t>
        </w:r>
      </w:ins>
      <w:ins w:id="159" w:author="asohmbom asohmbom" w:date="2021-09-12T00:20:00Z">
        <w:r w:rsidR="00AA1962" w:rsidRPr="00CB2CF1">
          <w:rPr>
            <w:rFonts w:ascii="Times New Roman" w:eastAsiaTheme="minorEastAsia" w:hAnsi="Times New Roman" w:cs="Times New Roman"/>
          </w:rPr>
          <w:t xml:space="preserve"> </w:t>
        </w:r>
      </w:ins>
      <w:ins w:id="160" w:author="asohmbom asohmbom" w:date="2021-09-12T00:21:00Z">
        <w:r w:rsidR="00AA1962" w:rsidRPr="00CB2CF1">
          <w:rPr>
            <w:rFonts w:ascii="Times New Roman" w:eastAsiaTheme="minorEastAsia" w:hAnsi="Times New Roman" w:cs="Times New Roman"/>
          </w:rPr>
          <w:t xml:space="preserve">their device (like </w:t>
        </w:r>
      </w:ins>
      <w:ins w:id="161" w:author="asohmbom asohmbom" w:date="2021-09-12T00:22:00Z">
        <w:r w:rsidR="00AA1962" w:rsidRPr="00CB2CF1">
          <w:rPr>
            <w:rFonts w:ascii="Times New Roman" w:eastAsiaTheme="minorEastAsia" w:hAnsi="Times New Roman" w:cs="Times New Roman"/>
          </w:rPr>
          <w:t>Pin entry, fingerprint</w:t>
        </w:r>
      </w:ins>
      <w:ins w:id="162" w:author="asohmbom asohmbom" w:date="2021-09-14T00:32:00Z">
        <w:r w:rsidR="00B53A3A" w:rsidRPr="00CB2CF1">
          <w:rPr>
            <w:rFonts w:ascii="Times New Roman" w:eastAsiaTheme="minorEastAsia" w:hAnsi="Times New Roman" w:cs="Times New Roman"/>
          </w:rPr>
          <w:t xml:space="preserve"> biometric</w:t>
        </w:r>
      </w:ins>
      <w:ins w:id="163" w:author="asohmbom asohmbom" w:date="2021-09-12T00:22:00Z">
        <w:r w:rsidR="00AA1962" w:rsidRPr="00CB2CF1">
          <w:rPr>
            <w:rFonts w:ascii="Times New Roman" w:eastAsiaTheme="minorEastAsia" w:hAnsi="Times New Roman" w:cs="Times New Roman"/>
          </w:rPr>
          <w:t>, or facial recognition)</w:t>
        </w:r>
      </w:ins>
      <w:ins w:id="164" w:author="asohmbom asohmbom" w:date="2021-09-12T00:20:00Z">
        <w:r w:rsidR="00AA1962" w:rsidRPr="00CB2CF1">
          <w:rPr>
            <w:rFonts w:ascii="Times New Roman" w:eastAsiaTheme="minorEastAsia" w:hAnsi="Times New Roman" w:cs="Times New Roman"/>
          </w:rPr>
          <w:t xml:space="preserve"> </w:t>
        </w:r>
      </w:ins>
      <w:r w:rsidRPr="00CB2CF1">
        <w:rPr>
          <w:rFonts w:ascii="Times New Roman" w:eastAsiaTheme="minorEastAsia" w:hAnsi="Times New Roman" w:cs="Times New Roman"/>
        </w:rPr>
        <w:t>to access their notes</w:t>
      </w:r>
      <w:ins w:id="165" w:author="asohmbom asohmbom" w:date="2021-09-12T00:21:00Z">
        <w:r w:rsidR="00AA1962" w:rsidRPr="00CB2CF1">
          <w:rPr>
            <w:rFonts w:ascii="Times New Roman" w:eastAsiaTheme="minorEastAsia" w:hAnsi="Times New Roman" w:cs="Times New Roman"/>
          </w:rPr>
          <w:t xml:space="preserve">; </w:t>
        </w:r>
      </w:ins>
      <w:del w:id="166" w:author="asohmbom asohmbom" w:date="2021-09-12T00:21:00Z">
        <w:r w:rsidRPr="00CB2CF1" w:rsidDel="00AA1962">
          <w:rPr>
            <w:rFonts w:ascii="Times New Roman" w:eastAsiaTheme="minorEastAsia" w:hAnsi="Times New Roman" w:cs="Times New Roman"/>
          </w:rPr>
          <w:delText xml:space="preserve"> </w:delText>
        </w:r>
      </w:del>
      <w:r w:rsidRPr="00CB2CF1">
        <w:rPr>
          <w:rFonts w:ascii="Times New Roman" w:eastAsiaTheme="minorEastAsia" w:hAnsi="Times New Roman" w:cs="Times New Roman"/>
        </w:rPr>
        <w:t>to ensure the privacy of the user's personal information captured in the notes.</w:t>
      </w:r>
    </w:p>
    <w:p w14:paraId="3B2B8147" w14:textId="42847181" w:rsidR="00FD76DC" w:rsidRPr="00CB2CF1" w:rsidRDefault="00FD76DC" w:rsidP="00FD76DC">
      <w:pPr>
        <w:pStyle w:val="Heading2"/>
        <w:spacing w:line="480" w:lineRule="auto"/>
        <w:rPr>
          <w:rFonts w:ascii="Times New Roman" w:hAnsi="Times New Roman" w:cs="Times New Roman"/>
        </w:rPr>
      </w:pPr>
      <w:bookmarkStart w:id="167" w:name="_Toc84760436"/>
      <w:r w:rsidRPr="00CB2CF1">
        <w:rPr>
          <w:rFonts w:ascii="Times New Roman" w:hAnsi="Times New Roman" w:cs="Times New Roman"/>
        </w:rPr>
        <w:t xml:space="preserve">Support for </w:t>
      </w:r>
      <w:ins w:id="168" w:author="asohmbom asohmbom" w:date="2021-09-13T23:20:00Z">
        <w:r w:rsidR="005F3135" w:rsidRPr="00CB2CF1">
          <w:rPr>
            <w:rFonts w:ascii="Times New Roman" w:hAnsi="Times New Roman" w:cs="Times New Roman"/>
          </w:rPr>
          <w:t>M</w:t>
        </w:r>
      </w:ins>
      <w:ins w:id="169" w:author="asohmbom asohmbom" w:date="2021-09-13T23:21:00Z">
        <w:r w:rsidR="005F3135" w:rsidRPr="00CB2CF1">
          <w:rPr>
            <w:rFonts w:ascii="Times New Roman" w:hAnsi="Times New Roman" w:cs="Times New Roman"/>
          </w:rPr>
          <w:t>ultiple languages</w:t>
        </w:r>
        <w:bookmarkEnd w:id="167"/>
        <w:r w:rsidR="005F3135" w:rsidRPr="00CB2CF1">
          <w:rPr>
            <w:rFonts w:ascii="Times New Roman" w:hAnsi="Times New Roman" w:cs="Times New Roman"/>
          </w:rPr>
          <w:t xml:space="preserve"> </w:t>
        </w:r>
      </w:ins>
      <w:del w:id="170" w:author="asohmbom asohmbom" w:date="2021-09-13T23:20:00Z">
        <w:r w:rsidRPr="00CB2CF1" w:rsidDel="005F3135">
          <w:rPr>
            <w:rFonts w:ascii="Times New Roman" w:hAnsi="Times New Roman" w:cs="Times New Roman"/>
          </w:rPr>
          <w:delText>Spanish and English Language</w:delText>
        </w:r>
      </w:del>
    </w:p>
    <w:p w14:paraId="4141EECB" w14:textId="0D2C564B"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Given that the user has installed and launched the Memory Magic app, they </w:t>
      </w:r>
      <w:ins w:id="171" w:author="asohmbom asohmbom" w:date="2021-09-13T23:22:00Z">
        <w:r w:rsidR="005F3135" w:rsidRPr="00CB2CF1">
          <w:rPr>
            <w:rFonts w:ascii="Times New Roman" w:eastAsiaTheme="minorEastAsia" w:hAnsi="Times New Roman" w:cs="Times New Roman"/>
          </w:rPr>
          <w:t>shall have the option to choose other</w:t>
        </w:r>
      </w:ins>
      <w:del w:id="172" w:author="asohmbom asohmbom" w:date="2021-09-13T23:22:00Z">
        <w:r w:rsidRPr="00CB2CF1" w:rsidDel="005F3135">
          <w:rPr>
            <w:rFonts w:ascii="Times New Roman" w:eastAsiaTheme="minorEastAsia" w:hAnsi="Times New Roman" w:cs="Times New Roman"/>
          </w:rPr>
          <w:delText xml:space="preserve">can use </w:delText>
        </w:r>
      </w:del>
      <w:del w:id="173" w:author="asohmbom asohmbom" w:date="2021-09-13T23:21:00Z">
        <w:r w:rsidRPr="00CB2CF1" w:rsidDel="005F3135">
          <w:rPr>
            <w:rFonts w:ascii="Times New Roman" w:eastAsiaTheme="minorEastAsia" w:hAnsi="Times New Roman" w:cs="Times New Roman"/>
          </w:rPr>
          <w:delText xml:space="preserve">the </w:delText>
        </w:r>
      </w:del>
      <w:ins w:id="174" w:author="asohmbom asohmbom" w:date="2021-09-13T23:21:00Z">
        <w:r w:rsidR="005F3135" w:rsidRPr="00CB2CF1">
          <w:rPr>
            <w:rFonts w:ascii="Times New Roman" w:eastAsiaTheme="minorEastAsia" w:hAnsi="Times New Roman" w:cs="Times New Roman"/>
          </w:rPr>
          <w:t xml:space="preserve"> </w:t>
        </w:r>
      </w:ins>
      <w:del w:id="175" w:author="asohmbom asohmbom" w:date="2021-09-13T23:21:00Z">
        <w:r w:rsidRPr="00CB2CF1" w:rsidDel="005F3135">
          <w:rPr>
            <w:rFonts w:ascii="Times New Roman" w:eastAsiaTheme="minorEastAsia" w:hAnsi="Times New Roman" w:cs="Times New Roman"/>
          </w:rPr>
          <w:delText xml:space="preserve">Spanish </w:delText>
        </w:r>
      </w:del>
      <w:ins w:id="176" w:author="asohmbom asohmbom" w:date="2021-09-13T23:21:00Z">
        <w:r w:rsidR="005F3135" w:rsidRPr="00CB2CF1">
          <w:rPr>
            <w:rFonts w:ascii="Times New Roman" w:eastAsiaTheme="minorEastAsia" w:hAnsi="Times New Roman" w:cs="Times New Roman"/>
          </w:rPr>
          <w:t xml:space="preserve">text-to-speech supported </w:t>
        </w:r>
      </w:ins>
      <w:r w:rsidRPr="00CB2CF1">
        <w:rPr>
          <w:rFonts w:ascii="Times New Roman" w:eastAsiaTheme="minorEastAsia" w:hAnsi="Times New Roman" w:cs="Times New Roman"/>
        </w:rPr>
        <w:t>language</w:t>
      </w:r>
      <w:ins w:id="177" w:author="asohmbom asohmbom" w:date="2021-09-13T23:21:00Z">
        <w:r w:rsidR="005F3135" w:rsidRPr="00CB2CF1">
          <w:rPr>
            <w:rFonts w:ascii="Times New Roman" w:eastAsiaTheme="minorEastAsia" w:hAnsi="Times New Roman" w:cs="Times New Roman"/>
          </w:rPr>
          <w:t xml:space="preserve">, </w:t>
        </w:r>
      </w:ins>
      <w:ins w:id="178" w:author="asohmbom asohmbom" w:date="2021-09-13T23:23:00Z">
        <w:r w:rsidR="005F3135" w:rsidRPr="00CB2CF1">
          <w:rPr>
            <w:rFonts w:ascii="Times New Roman" w:eastAsiaTheme="minorEastAsia" w:hAnsi="Times New Roman" w:cs="Times New Roman"/>
          </w:rPr>
          <w:t xml:space="preserve">other than </w:t>
        </w:r>
      </w:ins>
      <w:ins w:id="179" w:author="asohmbom asohmbom" w:date="2021-09-13T23:21:00Z">
        <w:r w:rsidR="005F3135" w:rsidRPr="00CB2CF1">
          <w:rPr>
            <w:rFonts w:ascii="Times New Roman" w:eastAsiaTheme="minorEastAsia" w:hAnsi="Times New Roman" w:cs="Times New Roman"/>
          </w:rPr>
          <w:t xml:space="preserve"> </w:t>
        </w:r>
      </w:ins>
      <w:del w:id="180" w:author="asohmbom asohmbom" w:date="2021-09-13T23:21:00Z">
        <w:r w:rsidRPr="00CB2CF1" w:rsidDel="005F3135">
          <w:rPr>
            <w:rFonts w:ascii="Times New Roman" w:eastAsiaTheme="minorEastAsia" w:hAnsi="Times New Roman" w:cs="Times New Roman"/>
          </w:rPr>
          <w:delText xml:space="preserve"> or </w:delText>
        </w:r>
      </w:del>
      <w:r w:rsidRPr="00CB2CF1">
        <w:rPr>
          <w:rFonts w:ascii="Times New Roman" w:eastAsiaTheme="minorEastAsia" w:hAnsi="Times New Roman" w:cs="Times New Roman"/>
        </w:rPr>
        <w:t>English</w:t>
      </w:r>
      <w:ins w:id="181" w:author="asohmbom asohmbom" w:date="2021-09-13T23:21:00Z">
        <w:r w:rsidR="005F3135" w:rsidRPr="00CB2CF1">
          <w:rPr>
            <w:rFonts w:ascii="Times New Roman" w:eastAsiaTheme="minorEastAsia" w:hAnsi="Times New Roman" w:cs="Times New Roman"/>
          </w:rPr>
          <w:t xml:space="preserve">, </w:t>
        </w:r>
      </w:ins>
      <w:del w:id="182" w:author="asohmbom asohmbom" w:date="2021-09-13T23:21:00Z">
        <w:r w:rsidRPr="00CB2CF1" w:rsidDel="005F3135">
          <w:rPr>
            <w:rFonts w:ascii="Times New Roman" w:eastAsiaTheme="minorEastAsia" w:hAnsi="Times New Roman" w:cs="Times New Roman"/>
          </w:rPr>
          <w:delText xml:space="preserve"> </w:delText>
        </w:r>
      </w:del>
      <w:r w:rsidRPr="00CB2CF1">
        <w:rPr>
          <w:rFonts w:ascii="Times New Roman" w:eastAsiaTheme="minorEastAsia" w:hAnsi="Times New Roman" w:cs="Times New Roman"/>
        </w:rPr>
        <w:t>as their primary language. And information displayed by the app shall be presented in the user's language of choice. Existing notes recorded shall not be translated if the user changes the primary language setting.</w:t>
      </w:r>
    </w:p>
    <w:p w14:paraId="1972A9AE" w14:textId="77777777" w:rsidR="00FD76DC" w:rsidRPr="00CB2CF1" w:rsidRDefault="00FD76DC" w:rsidP="00FD76DC">
      <w:pPr>
        <w:pStyle w:val="Heading2"/>
        <w:spacing w:line="480" w:lineRule="auto"/>
        <w:rPr>
          <w:rFonts w:ascii="Times New Roman" w:hAnsi="Times New Roman" w:cs="Times New Roman"/>
        </w:rPr>
      </w:pPr>
      <w:bookmarkStart w:id="183" w:name="_Toc84760437"/>
      <w:r w:rsidRPr="00CB2CF1">
        <w:rPr>
          <w:rFonts w:ascii="Times New Roman" w:hAnsi="Times New Roman" w:cs="Times New Roman"/>
        </w:rPr>
        <w:t>Notifications</w:t>
      </w:r>
      <w:bookmarkEnd w:id="183"/>
    </w:p>
    <w:p w14:paraId="3A467E47" w14:textId="78F73803" w:rsidR="00F37FF8" w:rsidRPr="00CB2CF1" w:rsidRDefault="00FD76DC" w:rsidP="00FD76DC">
      <w:pPr>
        <w:spacing w:line="480" w:lineRule="auto"/>
        <w:rPr>
          <w:ins w:id="184" w:author="asohmbom asohmbom" w:date="2021-09-13T23:31:00Z"/>
          <w:rFonts w:ascii="Times New Roman" w:eastAsia="Times New Roman" w:hAnsi="Times New Roman" w:cs="Times New Roman"/>
        </w:rPr>
      </w:pPr>
      <w:r w:rsidRPr="00CB2CF1">
        <w:rPr>
          <w:rFonts w:ascii="Times New Roman" w:eastAsia="Times New Roman" w:hAnsi="Times New Roman" w:cs="Times New Roman"/>
        </w:rPr>
        <w:t xml:space="preserve">Given that the user has an upcoming event in their note, the application shall notify the user within a one-hour window of the even happening. </w:t>
      </w:r>
    </w:p>
    <w:p w14:paraId="1EB60DF0" w14:textId="3CC3094A" w:rsidR="00F37FF8" w:rsidRPr="00CB2CF1" w:rsidRDefault="00F37FF8" w:rsidP="00F37FF8">
      <w:pPr>
        <w:pStyle w:val="Heading2"/>
        <w:spacing w:line="480" w:lineRule="auto"/>
        <w:rPr>
          <w:ins w:id="185" w:author="asohmbom asohmbom" w:date="2021-09-13T23:31:00Z"/>
          <w:rFonts w:ascii="Times New Roman" w:hAnsi="Times New Roman" w:cs="Times New Roman"/>
        </w:rPr>
      </w:pPr>
      <w:bookmarkStart w:id="186" w:name="_Toc84760438"/>
      <w:ins w:id="187" w:author="asohmbom asohmbom" w:date="2021-09-13T23:31:00Z">
        <w:r w:rsidRPr="00CB2CF1">
          <w:rPr>
            <w:rFonts w:ascii="Times New Roman" w:hAnsi="Times New Roman" w:cs="Times New Roman"/>
          </w:rPr>
          <w:t>Display events on calendar</w:t>
        </w:r>
        <w:bookmarkEnd w:id="186"/>
        <w:r w:rsidRPr="00CB2CF1">
          <w:rPr>
            <w:rFonts w:ascii="Times New Roman" w:hAnsi="Times New Roman" w:cs="Times New Roman"/>
          </w:rPr>
          <w:t xml:space="preserve"> </w:t>
        </w:r>
      </w:ins>
    </w:p>
    <w:p w14:paraId="77F8CBF9" w14:textId="7FBCEDB9" w:rsidR="00F37FF8" w:rsidRPr="00CB2CF1" w:rsidRDefault="00F37FF8" w:rsidP="00FD76DC">
      <w:pPr>
        <w:spacing w:line="480" w:lineRule="auto"/>
        <w:rPr>
          <w:rFonts w:ascii="Times New Roman" w:hAnsi="Times New Roman" w:cs="Times New Roman"/>
        </w:rPr>
      </w:pPr>
      <w:ins w:id="188" w:author="asohmbom asohmbom" w:date="2021-09-13T23:33:00Z">
        <w:r w:rsidRPr="00CB2CF1">
          <w:rPr>
            <w:rFonts w:ascii="Times New Roman" w:eastAsiaTheme="minorEastAsia" w:hAnsi="Times New Roman" w:cs="Times New Roman"/>
          </w:rPr>
          <w:t>Given that the user has successfully noted down events with the app, the user shall have access to a calendar view of their events that shows the date and time of each upcoming event.</w:t>
        </w:r>
      </w:ins>
    </w:p>
    <w:p w14:paraId="7494B7C7" w14:textId="77777777" w:rsidR="00FD76DC" w:rsidRPr="00CB2CF1" w:rsidRDefault="00FD76DC" w:rsidP="00FD76DC">
      <w:pPr>
        <w:spacing w:line="480" w:lineRule="auto"/>
        <w:rPr>
          <w:rFonts w:ascii="Times New Roman" w:hAnsi="Times New Roman" w:cs="Times New Roman"/>
        </w:rPr>
      </w:pPr>
    </w:p>
    <w:p w14:paraId="2E0FBD0C" w14:textId="2F58AA34" w:rsidR="00FD76DC" w:rsidRPr="00D7036C" w:rsidRDefault="00FD76DC" w:rsidP="00FD76DC">
      <w:pPr>
        <w:pStyle w:val="Heading1"/>
        <w:spacing w:line="480" w:lineRule="auto"/>
        <w:rPr>
          <w:rFonts w:ascii="Times New Roman" w:hAnsi="Times New Roman" w:cs="Times New Roman"/>
        </w:rPr>
      </w:pPr>
      <w:bookmarkStart w:id="189" w:name="_Toc84760439"/>
      <w:r w:rsidRPr="00CB2CF1">
        <w:rPr>
          <w:rFonts w:ascii="Times New Roman" w:hAnsi="Times New Roman" w:cs="Times New Roman"/>
        </w:rPr>
        <w:t>EXTERNAL INTERFACE REQUIREMENTS</w:t>
      </w:r>
      <w:bookmarkEnd w:id="189"/>
      <w:r w:rsidRPr="00CB2CF1">
        <w:rPr>
          <w:rFonts w:ascii="Times New Roman" w:hAnsi="Times New Roman" w:cs="Times New Roman"/>
        </w:rPr>
        <w:t xml:space="preserve"> </w:t>
      </w:r>
    </w:p>
    <w:p w14:paraId="2CD4301B" w14:textId="77777777" w:rsidR="00FD76DC" w:rsidRPr="00CB2CF1" w:rsidRDefault="00FD76DC" w:rsidP="00FD76DC">
      <w:pPr>
        <w:pStyle w:val="Heading2"/>
        <w:spacing w:line="480" w:lineRule="auto"/>
        <w:rPr>
          <w:rFonts w:ascii="Times New Roman" w:hAnsi="Times New Roman" w:cs="Times New Roman"/>
        </w:rPr>
      </w:pPr>
      <w:bookmarkStart w:id="190" w:name="_Toc84760440"/>
      <w:r w:rsidRPr="00CB2CF1">
        <w:rPr>
          <w:rFonts w:ascii="Times New Roman" w:hAnsi="Times New Roman" w:cs="Times New Roman"/>
        </w:rPr>
        <w:t>User Interface</w:t>
      </w:r>
      <w:bookmarkEnd w:id="190"/>
    </w:p>
    <w:p w14:paraId="4FF50664" w14:textId="66A68A06" w:rsidR="00C630B3" w:rsidRPr="00CB2CF1" w:rsidRDefault="00FD76DC" w:rsidP="00FD76DC">
      <w:pPr>
        <w:spacing w:line="480" w:lineRule="auto"/>
        <w:rPr>
          <w:ins w:id="191" w:author="asohmbom asohmbom" w:date="2021-09-14T01:09:00Z"/>
          <w:rFonts w:ascii="Times New Roman" w:eastAsiaTheme="minorEastAsia" w:hAnsi="Times New Roman" w:cs="Times New Roman"/>
        </w:rPr>
      </w:pPr>
      <w:r w:rsidRPr="00CB2CF1">
        <w:rPr>
          <w:rFonts w:ascii="Times New Roman" w:eastAsiaTheme="minorEastAsia" w:hAnsi="Times New Roman" w:cs="Times New Roman"/>
        </w:rPr>
        <w:t xml:space="preserve">The system user interface (UI) shall be an android UI that can be downloaded on the android smartphone. </w:t>
      </w:r>
    </w:p>
    <w:p w14:paraId="4D9769C0" w14:textId="77777777" w:rsidR="0016662C" w:rsidRPr="00CB2CF1" w:rsidRDefault="0016662C">
      <w:pPr>
        <w:spacing w:after="120" w:line="480" w:lineRule="auto"/>
        <w:ind w:right="144"/>
        <w:rPr>
          <w:ins w:id="192" w:author="asohmbom asohmbom" w:date="2021-09-14T01:26:00Z"/>
          <w:rFonts w:ascii="Times New Roman" w:eastAsia="Calibri" w:hAnsi="Times New Roman" w:cs="Times New Roman"/>
          <w:rPrChange w:id="193" w:author="asohmbom asohmbom" w:date="2021-09-14T01:26:00Z">
            <w:rPr>
              <w:ins w:id="194" w:author="asohmbom asohmbom" w:date="2021-09-14T01:26:00Z"/>
              <w:rFonts w:ascii="Calibri" w:eastAsia="Calibri" w:hAnsi="Calibri" w:cs="Calibri"/>
              <w:sz w:val="22"/>
              <w:szCs w:val="22"/>
            </w:rPr>
          </w:rPrChange>
        </w:rPr>
        <w:pPrChange w:id="195" w:author="asohmbom asohmbom" w:date="2021-09-14T01:26:00Z">
          <w:pPr>
            <w:spacing w:after="120" w:line="257" w:lineRule="auto"/>
            <w:ind w:right="144"/>
          </w:pPr>
        </w:pPrChange>
      </w:pPr>
      <w:ins w:id="196" w:author="asohmbom asohmbom" w:date="2021-09-14T01:26:00Z">
        <w:r w:rsidRPr="00CB2CF1">
          <w:rPr>
            <w:rFonts w:ascii="Times New Roman" w:eastAsia="Calibri" w:hAnsi="Times New Roman" w:cs="Times New Roman"/>
            <w:rPrChange w:id="197" w:author="asohmbom asohmbom" w:date="2021-09-14T01:26:00Z">
              <w:rPr>
                <w:rFonts w:ascii="Calibri" w:eastAsia="Calibri" w:hAnsi="Calibri" w:cs="Calibri"/>
                <w:sz w:val="22"/>
                <w:szCs w:val="22"/>
              </w:rPr>
            </w:rPrChange>
          </w:rPr>
          <w:t xml:space="preserve">Upon installing and first launching the app, the user shall be welcomed by an onboarding screen with voice-over-text speech support while assisting the user through the initial onboarding process. The onboarding screen will support voice commands for users who prefer voice input to button clicks, provided they permit access to the mic resources. </w:t>
        </w:r>
      </w:ins>
    </w:p>
    <w:p w14:paraId="44C0BB4C" w14:textId="77777777" w:rsidR="0016662C" w:rsidRPr="00CB2CF1" w:rsidRDefault="0016662C">
      <w:pPr>
        <w:pStyle w:val="ListParagraph"/>
        <w:numPr>
          <w:ilvl w:val="3"/>
          <w:numId w:val="18"/>
        </w:numPr>
        <w:spacing w:after="120" w:line="480" w:lineRule="auto"/>
        <w:ind w:left="630" w:right="144"/>
        <w:rPr>
          <w:ins w:id="198" w:author="asohmbom asohmbom" w:date="2021-09-14T01:26:00Z"/>
          <w:rFonts w:ascii="Times New Roman" w:eastAsia="Calibri" w:hAnsi="Times New Roman" w:cs="Times New Roman"/>
          <w:rPrChange w:id="199" w:author="asohmbom asohmbom" w:date="2021-09-14T01:26:00Z">
            <w:rPr>
              <w:ins w:id="200" w:author="asohmbom asohmbom" w:date="2021-09-14T01:26:00Z"/>
              <w:rFonts w:ascii="Calibri" w:eastAsia="Calibri" w:hAnsi="Calibri" w:cs="Calibri"/>
              <w:sz w:val="22"/>
              <w:szCs w:val="22"/>
            </w:rPr>
          </w:rPrChange>
        </w:rPr>
        <w:pPrChange w:id="201" w:author="asohmbom asohmbom" w:date="2021-09-14T01:26:00Z">
          <w:pPr>
            <w:pStyle w:val="ListParagraph"/>
            <w:numPr>
              <w:ilvl w:val="3"/>
              <w:numId w:val="18"/>
            </w:numPr>
            <w:spacing w:after="120" w:line="257" w:lineRule="auto"/>
            <w:ind w:left="630" w:right="144" w:hanging="360"/>
          </w:pPr>
        </w:pPrChange>
      </w:pPr>
      <w:ins w:id="202" w:author="asohmbom asohmbom" w:date="2021-09-14T01:26:00Z">
        <w:r w:rsidRPr="00CB2CF1">
          <w:rPr>
            <w:rFonts w:ascii="Times New Roman" w:eastAsia="Calibri" w:hAnsi="Times New Roman" w:cs="Times New Roman"/>
            <w:rPrChange w:id="203" w:author="asohmbom asohmbom" w:date="2021-09-14T01:26:00Z">
              <w:rPr>
                <w:rFonts w:ascii="Calibri" w:eastAsia="Calibri" w:hAnsi="Calibri" w:cs="Calibri"/>
                <w:sz w:val="22"/>
                <w:szCs w:val="22"/>
              </w:rPr>
            </w:rPrChange>
          </w:rPr>
          <w:t>As the first step in the onboarding process, the app shall ask the user to select their primary language. All information presented from then shall be in the user’s language of preference.</w:t>
        </w:r>
      </w:ins>
    </w:p>
    <w:p w14:paraId="30DE3691" w14:textId="77777777" w:rsidR="0016662C" w:rsidRPr="00CB2CF1" w:rsidRDefault="0016662C">
      <w:pPr>
        <w:pStyle w:val="ListParagraph"/>
        <w:numPr>
          <w:ilvl w:val="3"/>
          <w:numId w:val="18"/>
        </w:numPr>
        <w:spacing w:after="120" w:line="480" w:lineRule="auto"/>
        <w:ind w:left="630" w:right="144"/>
        <w:rPr>
          <w:ins w:id="204" w:author="asohmbom asohmbom" w:date="2021-09-14T01:26:00Z"/>
          <w:rFonts w:ascii="Times New Roman" w:eastAsia="Calibri" w:hAnsi="Times New Roman" w:cs="Times New Roman"/>
          <w:rPrChange w:id="205" w:author="asohmbom asohmbom" w:date="2021-09-14T01:26:00Z">
            <w:rPr>
              <w:ins w:id="206" w:author="asohmbom asohmbom" w:date="2021-09-14T01:26:00Z"/>
              <w:rFonts w:ascii="Calibri" w:eastAsia="Calibri" w:hAnsi="Calibri" w:cs="Calibri"/>
              <w:sz w:val="22"/>
              <w:szCs w:val="22"/>
            </w:rPr>
          </w:rPrChange>
        </w:rPr>
        <w:pPrChange w:id="207" w:author="asohmbom asohmbom" w:date="2021-09-14T01:26:00Z">
          <w:pPr>
            <w:pStyle w:val="ListParagraph"/>
            <w:numPr>
              <w:ilvl w:val="3"/>
              <w:numId w:val="18"/>
            </w:numPr>
            <w:spacing w:after="120" w:line="257" w:lineRule="auto"/>
            <w:ind w:left="630" w:right="144" w:hanging="360"/>
          </w:pPr>
        </w:pPrChange>
      </w:pPr>
      <w:ins w:id="208" w:author="asohmbom asohmbom" w:date="2021-09-14T01:26:00Z">
        <w:r w:rsidRPr="00CB2CF1">
          <w:rPr>
            <w:rFonts w:ascii="Times New Roman" w:eastAsia="Calibri" w:hAnsi="Times New Roman" w:cs="Times New Roman"/>
            <w:rPrChange w:id="209" w:author="asohmbom asohmbom" w:date="2021-09-14T01:26:00Z">
              <w:rPr>
                <w:rFonts w:ascii="Calibri" w:eastAsia="Calibri" w:hAnsi="Calibri" w:cs="Calibri"/>
                <w:sz w:val="22"/>
                <w:szCs w:val="22"/>
              </w:rPr>
            </w:rPrChange>
          </w:rPr>
          <w:t xml:space="preserve">Following the language selection, the app shall ask the user to permit it to access the device’s mic resources (and other resources needed by the app, if any). </w:t>
        </w:r>
      </w:ins>
    </w:p>
    <w:p w14:paraId="57E017FD" w14:textId="77777777" w:rsidR="0016662C" w:rsidRPr="00CB2CF1" w:rsidRDefault="0016662C">
      <w:pPr>
        <w:pStyle w:val="ListParagraph"/>
        <w:numPr>
          <w:ilvl w:val="3"/>
          <w:numId w:val="18"/>
        </w:numPr>
        <w:spacing w:after="120" w:line="480" w:lineRule="auto"/>
        <w:ind w:left="630" w:right="144"/>
        <w:rPr>
          <w:ins w:id="210" w:author="asohmbom asohmbom" w:date="2021-09-14T01:26:00Z"/>
          <w:rFonts w:ascii="Times New Roman" w:eastAsia="Calibri" w:hAnsi="Times New Roman" w:cs="Times New Roman"/>
          <w:rPrChange w:id="211" w:author="asohmbom asohmbom" w:date="2021-09-14T01:26:00Z">
            <w:rPr>
              <w:ins w:id="212" w:author="asohmbom asohmbom" w:date="2021-09-14T01:26:00Z"/>
              <w:rFonts w:ascii="Calibri" w:eastAsia="Calibri" w:hAnsi="Calibri" w:cs="Calibri"/>
              <w:sz w:val="22"/>
              <w:szCs w:val="22"/>
            </w:rPr>
          </w:rPrChange>
        </w:rPr>
        <w:pPrChange w:id="213" w:author="asohmbom asohmbom" w:date="2021-09-14T01:26:00Z">
          <w:pPr>
            <w:pStyle w:val="ListParagraph"/>
            <w:numPr>
              <w:ilvl w:val="3"/>
              <w:numId w:val="18"/>
            </w:numPr>
            <w:spacing w:after="120" w:line="257" w:lineRule="auto"/>
            <w:ind w:left="630" w:right="144" w:hanging="360"/>
          </w:pPr>
        </w:pPrChange>
      </w:pPr>
      <w:ins w:id="214" w:author="asohmbom asohmbom" w:date="2021-09-14T01:26:00Z">
        <w:r w:rsidRPr="00CB2CF1">
          <w:rPr>
            <w:rFonts w:ascii="Times New Roman" w:eastAsia="Calibri" w:hAnsi="Times New Roman" w:cs="Times New Roman"/>
            <w:rPrChange w:id="215" w:author="asohmbom asohmbom" w:date="2021-09-14T01:26:00Z">
              <w:rPr>
                <w:rFonts w:ascii="Calibri" w:eastAsia="Calibri" w:hAnsi="Calibri" w:cs="Calibri"/>
                <w:sz w:val="22"/>
                <w:szCs w:val="22"/>
              </w:rPr>
            </w:rPrChange>
          </w:rPr>
          <w:t xml:space="preserve">Next, the app provides the user with an option to sign up for cloud back up service. </w:t>
        </w:r>
      </w:ins>
    </w:p>
    <w:p w14:paraId="56C2C900" w14:textId="15F0214E" w:rsidR="009C7D1E" w:rsidRPr="00D7036C" w:rsidRDefault="0016662C" w:rsidP="00FD76DC">
      <w:pPr>
        <w:pStyle w:val="ListParagraph"/>
        <w:numPr>
          <w:ilvl w:val="3"/>
          <w:numId w:val="18"/>
        </w:numPr>
        <w:spacing w:after="120" w:line="480" w:lineRule="auto"/>
        <w:ind w:left="630" w:right="144"/>
        <w:rPr>
          <w:ins w:id="216" w:author="asohmbom asohmbom" w:date="2021-09-14T01:11:00Z"/>
          <w:rFonts w:ascii="Times New Roman" w:eastAsia="Calibri" w:hAnsi="Times New Roman" w:cs="Times New Roman"/>
        </w:rPr>
      </w:pPr>
      <w:ins w:id="217" w:author="asohmbom asohmbom" w:date="2021-09-14T01:26:00Z">
        <w:r w:rsidRPr="00CB2CF1">
          <w:rPr>
            <w:rFonts w:ascii="Times New Roman" w:eastAsia="Calibri" w:hAnsi="Times New Roman" w:cs="Times New Roman"/>
            <w:rPrChange w:id="218" w:author="asohmbom asohmbom" w:date="2021-09-14T01:26:00Z">
              <w:rPr>
                <w:rFonts w:ascii="Calibri" w:eastAsia="Calibri" w:hAnsi="Calibri" w:cs="Calibri"/>
                <w:sz w:val="22"/>
                <w:szCs w:val="22"/>
              </w:rPr>
            </w:rPrChange>
          </w:rPr>
          <w:t xml:space="preserve">At the final step in the onboarding process, the app presents the user with a brief walkthrough tutorial on how to navigate the application. </w:t>
        </w:r>
      </w:ins>
      <w:del w:id="219" w:author="asohmbom asohmbom" w:date="2021-09-14T01:02:00Z">
        <w:r w:rsidR="00FD76DC" w:rsidRPr="00D7036C" w:rsidDel="00C630B3">
          <w:rPr>
            <w:rFonts w:ascii="Times New Roman" w:eastAsiaTheme="minorEastAsia" w:hAnsi="Times New Roman" w:cs="Times New Roman"/>
          </w:rPr>
          <w:delText>The UI shall use the user’s language and be user-friendly.</w:delText>
        </w:r>
      </w:del>
      <w:del w:id="220" w:author="asohmbom asohmbom" w:date="2021-09-14T01:03:00Z">
        <w:r w:rsidR="00FD76DC" w:rsidRPr="00D7036C" w:rsidDel="00C630B3">
          <w:rPr>
            <w:rFonts w:ascii="Times New Roman" w:eastAsiaTheme="minorEastAsia" w:hAnsi="Times New Roman" w:cs="Times New Roman"/>
          </w:rPr>
          <w:delText xml:space="preserve"> </w:delText>
        </w:r>
      </w:del>
    </w:p>
    <w:p w14:paraId="3D5C9904" w14:textId="41FED148" w:rsidR="009C7D1E" w:rsidRPr="00CB2CF1" w:rsidRDefault="009C7D1E" w:rsidP="00FD76DC">
      <w:pPr>
        <w:spacing w:line="480" w:lineRule="auto"/>
        <w:rPr>
          <w:ins w:id="221" w:author="asohmbom asohmbom" w:date="2021-09-14T01:07:00Z"/>
          <w:rFonts w:ascii="Times New Roman" w:eastAsiaTheme="minorEastAsia" w:hAnsi="Times New Roman" w:cs="Times New Roman"/>
        </w:rPr>
      </w:pPr>
      <w:ins w:id="222" w:author="asohmbom asohmbom" w:date="2021-09-14T01:11:00Z">
        <w:r w:rsidRPr="00CB2CF1">
          <w:rPr>
            <w:rFonts w:ascii="Times New Roman" w:eastAsiaTheme="minorEastAsia" w:hAnsi="Times New Roman" w:cs="Times New Roman"/>
          </w:rPr>
          <w:t>Figure 1: Step1 in the onboarding pr</w:t>
        </w:r>
      </w:ins>
      <w:ins w:id="223" w:author="asohmbom asohmbom" w:date="2021-09-14T01:12:00Z">
        <w:r w:rsidRPr="00CB2CF1">
          <w:rPr>
            <w:rFonts w:ascii="Times New Roman" w:eastAsiaTheme="minorEastAsia" w:hAnsi="Times New Roman" w:cs="Times New Roman"/>
          </w:rPr>
          <w:t>ocess showing the language selection screen.</w:t>
        </w:r>
      </w:ins>
    </w:p>
    <w:p w14:paraId="01C0B36A" w14:textId="1FA837DD" w:rsidR="00C630B3" w:rsidRPr="00CB2CF1" w:rsidRDefault="00DF58D9" w:rsidP="00305258">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Figure 1</w:t>
      </w:r>
    </w:p>
    <w:p w14:paraId="1373E125" w14:textId="7F6ADD6A" w:rsidR="00DF58D9" w:rsidRPr="00CB2CF1" w:rsidRDefault="00DF58D9" w:rsidP="00305258">
      <w:pPr>
        <w:keepNext/>
        <w:keepLines/>
        <w:widowControl w:val="0"/>
        <w:spacing w:line="480" w:lineRule="auto"/>
        <w:rPr>
          <w:ins w:id="224" w:author="asohmbom asohmbom" w:date="2021-09-14T01:08:00Z"/>
          <w:rFonts w:ascii="Times New Roman" w:eastAsiaTheme="minorEastAsia" w:hAnsi="Times New Roman" w:cs="Times New Roman"/>
          <w:i/>
          <w:iCs/>
        </w:rPr>
      </w:pPr>
      <w:r w:rsidRPr="00CB2CF1">
        <w:rPr>
          <w:rFonts w:ascii="Times New Roman" w:eastAsiaTheme="minorEastAsia" w:hAnsi="Times New Roman" w:cs="Times New Roman"/>
          <w:i/>
          <w:iCs/>
        </w:rPr>
        <w:t>Language Selection</w:t>
      </w:r>
    </w:p>
    <w:p w14:paraId="2B1155EA" w14:textId="4EB3BDD4" w:rsidR="00C630B3" w:rsidRPr="00CB2CF1" w:rsidRDefault="00695CE3" w:rsidP="00305258">
      <w:pPr>
        <w:keepNext/>
        <w:keepLines/>
        <w:widowControl w:val="0"/>
        <w:spacing w:line="480" w:lineRule="auto"/>
        <w:jc w:val="center"/>
        <w:rPr>
          <w:ins w:id="225" w:author="asohmbom asohmbom" w:date="2021-09-14T01:13:00Z"/>
          <w:rFonts w:ascii="Times New Roman" w:eastAsiaTheme="minorEastAsia" w:hAnsi="Times New Roman" w:cs="Times New Roman"/>
        </w:rPr>
      </w:pPr>
      <w:r w:rsidRPr="00CB2CF1">
        <w:rPr>
          <w:rFonts w:ascii="Times New Roman" w:eastAsiaTheme="minorEastAsia" w:hAnsi="Times New Roman" w:cs="Times New Roman"/>
          <w:noProof/>
        </w:rPr>
        <w:drawing>
          <wp:inline distT="0" distB="0" distL="0" distR="0" wp14:anchorId="60864920" wp14:editId="543A5F2F">
            <wp:extent cx="2110812" cy="4852692"/>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0475" cy="4920886"/>
                    </a:xfrm>
                    <a:prstGeom prst="rect">
                      <a:avLst/>
                    </a:prstGeom>
                  </pic:spPr>
                </pic:pic>
              </a:graphicData>
            </a:graphic>
          </wp:inline>
        </w:drawing>
      </w:r>
    </w:p>
    <w:p w14:paraId="203F93BE" w14:textId="77777777" w:rsidR="009C7D1E" w:rsidRPr="00CB2CF1" w:rsidRDefault="009C7D1E" w:rsidP="009C7D1E">
      <w:pPr>
        <w:spacing w:line="480" w:lineRule="auto"/>
        <w:rPr>
          <w:ins w:id="226" w:author="asohmbom asohmbom" w:date="2021-09-14T01:13:00Z"/>
          <w:rFonts w:ascii="Times New Roman" w:eastAsiaTheme="minorEastAsia" w:hAnsi="Times New Roman" w:cs="Times New Roman"/>
        </w:rPr>
      </w:pPr>
    </w:p>
    <w:p w14:paraId="42139DC4" w14:textId="53ACBF52" w:rsidR="009C7D1E" w:rsidRPr="00CB2CF1" w:rsidRDefault="009C7D1E" w:rsidP="009C7D1E">
      <w:pPr>
        <w:spacing w:line="480" w:lineRule="auto"/>
        <w:rPr>
          <w:rFonts w:ascii="Times New Roman" w:eastAsiaTheme="minorEastAsia" w:hAnsi="Times New Roman" w:cs="Times New Roman"/>
        </w:rPr>
      </w:pPr>
      <w:ins w:id="227" w:author="asohmbom asohmbom" w:date="2021-09-14T01:13:00Z">
        <w:r w:rsidRPr="00CB2CF1">
          <w:rPr>
            <w:rFonts w:ascii="Times New Roman" w:eastAsiaTheme="minorEastAsia" w:hAnsi="Times New Roman" w:cs="Times New Roman"/>
          </w:rPr>
          <w:t xml:space="preserve">Figure </w:t>
        </w:r>
      </w:ins>
      <w:ins w:id="228" w:author="asohmbom asohmbom" w:date="2021-09-14T01:15:00Z">
        <w:r w:rsidR="00526E21" w:rsidRPr="00CB2CF1">
          <w:rPr>
            <w:rFonts w:ascii="Times New Roman" w:eastAsiaTheme="minorEastAsia" w:hAnsi="Times New Roman" w:cs="Times New Roman"/>
          </w:rPr>
          <w:t>2</w:t>
        </w:r>
      </w:ins>
      <w:ins w:id="229" w:author="asohmbom asohmbom" w:date="2021-09-14T01:13:00Z">
        <w:r w:rsidRPr="00CB2CF1">
          <w:rPr>
            <w:rFonts w:ascii="Times New Roman" w:eastAsiaTheme="minorEastAsia" w:hAnsi="Times New Roman" w:cs="Times New Roman"/>
          </w:rPr>
          <w:t>: Step</w:t>
        </w:r>
      </w:ins>
      <w:ins w:id="230" w:author="asohmbom asohmbom" w:date="2021-09-14T01:14:00Z">
        <w:r w:rsidRPr="00CB2CF1">
          <w:rPr>
            <w:rFonts w:ascii="Times New Roman" w:eastAsiaTheme="minorEastAsia" w:hAnsi="Times New Roman" w:cs="Times New Roman"/>
          </w:rPr>
          <w:t xml:space="preserve">2 </w:t>
        </w:r>
      </w:ins>
      <w:ins w:id="231" w:author="asohmbom asohmbom" w:date="2021-09-14T01:13:00Z">
        <w:r w:rsidRPr="00CB2CF1">
          <w:rPr>
            <w:rFonts w:ascii="Times New Roman" w:eastAsiaTheme="minorEastAsia" w:hAnsi="Times New Roman" w:cs="Times New Roman"/>
          </w:rPr>
          <w:t xml:space="preserve">in the onboarding process showing the </w:t>
        </w:r>
      </w:ins>
      <w:ins w:id="232" w:author="asohmbom asohmbom" w:date="2021-09-14T01:15:00Z">
        <w:r w:rsidRPr="00CB2CF1">
          <w:rPr>
            <w:rFonts w:ascii="Times New Roman" w:eastAsiaTheme="minorEastAsia" w:hAnsi="Times New Roman" w:cs="Times New Roman"/>
          </w:rPr>
          <w:t>permission access screen.</w:t>
        </w:r>
      </w:ins>
    </w:p>
    <w:p w14:paraId="6D11C9A8" w14:textId="62AA109F" w:rsidR="00305258" w:rsidRPr="00CB2CF1" w:rsidRDefault="00305258" w:rsidP="009508EC">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2</w:t>
      </w:r>
    </w:p>
    <w:p w14:paraId="25E95552" w14:textId="2BE07C7F" w:rsidR="009C7D1E" w:rsidRPr="00CB2CF1" w:rsidRDefault="00305258" w:rsidP="009508EC">
      <w:pPr>
        <w:keepNext/>
        <w:keepLines/>
        <w:widowControl w:val="0"/>
        <w:spacing w:line="480" w:lineRule="auto"/>
        <w:rPr>
          <w:ins w:id="233" w:author="asohmbom asohmbom" w:date="2021-09-14T01:08:00Z"/>
          <w:rFonts w:ascii="Times New Roman" w:eastAsiaTheme="minorEastAsia" w:hAnsi="Times New Roman" w:cs="Times New Roman"/>
          <w:i/>
          <w:iCs/>
        </w:rPr>
      </w:pPr>
      <w:r w:rsidRPr="00CB2CF1">
        <w:rPr>
          <w:rFonts w:ascii="Times New Roman" w:eastAsiaTheme="minorEastAsia" w:hAnsi="Times New Roman" w:cs="Times New Roman"/>
          <w:i/>
          <w:iCs/>
        </w:rPr>
        <w:t>Permission Access</w:t>
      </w:r>
    </w:p>
    <w:p w14:paraId="6BD09375" w14:textId="4557D09E" w:rsidR="00C630B3" w:rsidRPr="00CB2CF1" w:rsidRDefault="00695CE3" w:rsidP="007A7156">
      <w:pPr>
        <w:keepNext/>
        <w:keepLines/>
        <w:widowControl w:val="0"/>
        <w:spacing w:line="480" w:lineRule="auto"/>
        <w:jc w:val="center"/>
        <w:rPr>
          <w:ins w:id="234" w:author="asohmbom asohmbom" w:date="2021-09-14T01:08:00Z"/>
          <w:rFonts w:ascii="Times New Roman" w:eastAsiaTheme="minorEastAsia" w:hAnsi="Times New Roman" w:cs="Times New Roman"/>
        </w:rPr>
        <w:pPrChange w:id="235" w:author="asohmbom asohmbom" w:date="2021-09-14T01:13:00Z">
          <w:pPr>
            <w:spacing w:line="480" w:lineRule="auto"/>
          </w:pPr>
        </w:pPrChange>
      </w:pPr>
      <w:r w:rsidRPr="00CB2CF1">
        <w:rPr>
          <w:rFonts w:ascii="Times New Roman" w:eastAsiaTheme="minorEastAsia" w:hAnsi="Times New Roman" w:cs="Times New Roman"/>
          <w:noProof/>
        </w:rPr>
        <w:drawing>
          <wp:inline distT="0" distB="0" distL="0" distR="0" wp14:anchorId="140DD717" wp14:editId="22E3E97E">
            <wp:extent cx="2107669" cy="4845466"/>
            <wp:effectExtent l="0" t="0" r="635" b="635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1471" cy="4923177"/>
                    </a:xfrm>
                    <a:prstGeom prst="rect">
                      <a:avLst/>
                    </a:prstGeom>
                  </pic:spPr>
                </pic:pic>
              </a:graphicData>
            </a:graphic>
          </wp:inline>
        </w:drawing>
      </w:r>
      <w:r w:rsidR="006329E8" w:rsidRPr="00CB2CF1">
        <w:rPr>
          <w:rFonts w:ascii="Times New Roman" w:eastAsiaTheme="minorEastAsia" w:hAnsi="Times New Roman" w:cs="Times New Roman"/>
          <w:noProof/>
        </w:rPr>
        <w:drawing>
          <wp:inline distT="0" distB="0" distL="0" distR="0" wp14:anchorId="54EB179C" wp14:editId="4D39BF5F">
            <wp:extent cx="2107669" cy="4845466"/>
            <wp:effectExtent l="0" t="0" r="635"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0988" cy="4876087"/>
                    </a:xfrm>
                    <a:prstGeom prst="rect">
                      <a:avLst/>
                    </a:prstGeom>
                  </pic:spPr>
                </pic:pic>
              </a:graphicData>
            </a:graphic>
          </wp:inline>
        </w:drawing>
      </w:r>
    </w:p>
    <w:p w14:paraId="7EEBA8F3" w14:textId="77777777" w:rsidR="00526E21" w:rsidRPr="00CB2CF1" w:rsidRDefault="00526E21" w:rsidP="00526E21">
      <w:pPr>
        <w:spacing w:line="480" w:lineRule="auto"/>
        <w:rPr>
          <w:ins w:id="236" w:author="asohmbom asohmbom" w:date="2021-09-14T01:16:00Z"/>
          <w:rFonts w:ascii="Times New Roman" w:eastAsiaTheme="minorEastAsia" w:hAnsi="Times New Roman" w:cs="Times New Roman"/>
        </w:rPr>
      </w:pPr>
    </w:p>
    <w:p w14:paraId="1C478940" w14:textId="276B7953" w:rsidR="00526E21" w:rsidRPr="00CB2CF1" w:rsidRDefault="00526E21" w:rsidP="00FD76DC">
      <w:pPr>
        <w:spacing w:line="480" w:lineRule="auto"/>
        <w:rPr>
          <w:rFonts w:ascii="Times New Roman" w:eastAsiaTheme="minorEastAsia" w:hAnsi="Times New Roman" w:cs="Times New Roman"/>
        </w:rPr>
      </w:pPr>
      <w:ins w:id="237" w:author="asohmbom asohmbom" w:date="2021-09-14T01:16:00Z">
        <w:r w:rsidRPr="00CB2CF1">
          <w:rPr>
            <w:rFonts w:ascii="Times New Roman" w:eastAsiaTheme="minorEastAsia" w:hAnsi="Times New Roman" w:cs="Times New Roman"/>
          </w:rPr>
          <w:t xml:space="preserve">Figure </w:t>
        </w:r>
      </w:ins>
      <w:ins w:id="238" w:author="asohmbom asohmbom" w:date="2021-09-14T01:21:00Z">
        <w:r w:rsidR="00E7717B" w:rsidRPr="00CB2CF1">
          <w:rPr>
            <w:rFonts w:ascii="Times New Roman" w:eastAsiaTheme="minorEastAsia" w:hAnsi="Times New Roman" w:cs="Times New Roman"/>
          </w:rPr>
          <w:t>3</w:t>
        </w:r>
      </w:ins>
      <w:ins w:id="239" w:author="asohmbom asohmbom" w:date="2021-09-14T01:16:00Z">
        <w:r w:rsidRPr="00CB2CF1">
          <w:rPr>
            <w:rFonts w:ascii="Times New Roman" w:eastAsiaTheme="minorEastAsia" w:hAnsi="Times New Roman" w:cs="Times New Roman"/>
          </w:rPr>
          <w:t>: Step</w:t>
        </w:r>
      </w:ins>
      <w:ins w:id="240" w:author="asohmbom asohmbom" w:date="2021-09-14T01:17:00Z">
        <w:r w:rsidR="00620070" w:rsidRPr="00CB2CF1">
          <w:rPr>
            <w:rFonts w:ascii="Times New Roman" w:eastAsiaTheme="minorEastAsia" w:hAnsi="Times New Roman" w:cs="Times New Roman"/>
          </w:rPr>
          <w:t>3</w:t>
        </w:r>
      </w:ins>
      <w:ins w:id="241" w:author="asohmbom asohmbom" w:date="2021-09-14T01:16:00Z">
        <w:r w:rsidRPr="00CB2CF1">
          <w:rPr>
            <w:rFonts w:ascii="Times New Roman" w:eastAsiaTheme="minorEastAsia" w:hAnsi="Times New Roman" w:cs="Times New Roman"/>
          </w:rPr>
          <w:t xml:space="preserve"> in the onboarding process</w:t>
        </w:r>
      </w:ins>
      <w:ins w:id="242" w:author="asohmbom asohmbom" w:date="2021-09-14T01:17:00Z">
        <w:r w:rsidR="00620070" w:rsidRPr="00CB2CF1">
          <w:rPr>
            <w:rFonts w:ascii="Times New Roman" w:eastAsiaTheme="minorEastAsia" w:hAnsi="Times New Roman" w:cs="Times New Roman"/>
          </w:rPr>
          <w:t xml:space="preserve"> – option to </w:t>
        </w:r>
        <w:r w:rsidR="00B432EB" w:rsidRPr="00CB2CF1">
          <w:rPr>
            <w:rFonts w:ascii="Times New Roman" w:eastAsiaTheme="minorEastAsia" w:hAnsi="Times New Roman" w:cs="Times New Roman"/>
          </w:rPr>
          <w:t>sign up</w:t>
        </w:r>
        <w:r w:rsidR="00620070" w:rsidRPr="00CB2CF1">
          <w:rPr>
            <w:rFonts w:ascii="Times New Roman" w:eastAsiaTheme="minorEastAsia" w:hAnsi="Times New Roman" w:cs="Times New Roman"/>
          </w:rPr>
          <w:t xml:space="preserve"> with cloud backup.</w:t>
        </w:r>
      </w:ins>
    </w:p>
    <w:p w14:paraId="46628E48" w14:textId="6010B4FC" w:rsidR="009508EC" w:rsidRPr="00CB2CF1" w:rsidRDefault="009508EC" w:rsidP="009508EC">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3</w:t>
      </w:r>
    </w:p>
    <w:p w14:paraId="611A3B51" w14:textId="4D7B78CA" w:rsidR="009508EC" w:rsidRPr="00CB2CF1" w:rsidRDefault="009508EC" w:rsidP="009508EC">
      <w:pPr>
        <w:keepNext/>
        <w:keepLines/>
        <w:widowControl w:val="0"/>
        <w:spacing w:line="480" w:lineRule="auto"/>
        <w:rPr>
          <w:ins w:id="243" w:author="asohmbom asohmbom" w:date="2021-09-14T01:08:00Z"/>
          <w:rFonts w:ascii="Times New Roman" w:eastAsiaTheme="minorEastAsia" w:hAnsi="Times New Roman" w:cs="Times New Roman"/>
          <w:i/>
          <w:iCs/>
        </w:rPr>
      </w:pPr>
      <w:r w:rsidRPr="00CB2CF1">
        <w:rPr>
          <w:rFonts w:ascii="Times New Roman" w:eastAsiaTheme="minorEastAsia" w:hAnsi="Times New Roman" w:cs="Times New Roman"/>
          <w:i/>
          <w:iCs/>
        </w:rPr>
        <w:t>Sign Up with Cloud Backup</w:t>
      </w:r>
    </w:p>
    <w:p w14:paraId="457B7286" w14:textId="72ED7169" w:rsidR="00C630B3" w:rsidRPr="00CB2CF1" w:rsidRDefault="00695CE3" w:rsidP="009508EC">
      <w:pPr>
        <w:keepNext/>
        <w:keepLines/>
        <w:widowControl w:val="0"/>
        <w:spacing w:line="480" w:lineRule="auto"/>
        <w:jc w:val="center"/>
        <w:rPr>
          <w:ins w:id="244" w:author="asohmbom asohmbom" w:date="2021-09-14T01:18:00Z"/>
          <w:rFonts w:ascii="Times New Roman" w:eastAsiaTheme="minorEastAsia" w:hAnsi="Times New Roman" w:cs="Times New Roman"/>
        </w:rPr>
      </w:pPr>
      <w:r w:rsidRPr="00CB2CF1">
        <w:rPr>
          <w:rFonts w:ascii="Times New Roman" w:eastAsiaTheme="minorEastAsia" w:hAnsi="Times New Roman" w:cs="Times New Roman"/>
          <w:noProof/>
        </w:rPr>
        <w:drawing>
          <wp:inline distT="0" distB="0" distL="0" distR="0" wp14:anchorId="1A24BD96" wp14:editId="1AF06410">
            <wp:extent cx="2107669" cy="4845466"/>
            <wp:effectExtent l="0" t="0" r="635"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1247" cy="4876681"/>
                    </a:xfrm>
                    <a:prstGeom prst="rect">
                      <a:avLst/>
                    </a:prstGeom>
                  </pic:spPr>
                </pic:pic>
              </a:graphicData>
            </a:graphic>
          </wp:inline>
        </w:drawing>
      </w:r>
    </w:p>
    <w:p w14:paraId="11909C7A" w14:textId="73CFC0F8" w:rsidR="00B432EB" w:rsidRPr="00CB2CF1" w:rsidRDefault="00B432EB" w:rsidP="00FD76DC">
      <w:pPr>
        <w:spacing w:line="480" w:lineRule="auto"/>
        <w:rPr>
          <w:ins w:id="245" w:author="asohmbom asohmbom" w:date="2021-09-14T01:20:00Z"/>
          <w:rFonts w:ascii="Times New Roman" w:eastAsiaTheme="minorEastAsia" w:hAnsi="Times New Roman" w:cs="Times New Roman"/>
        </w:rPr>
      </w:pPr>
    </w:p>
    <w:p w14:paraId="042AE355" w14:textId="14D5B4FA" w:rsidR="00B432EB" w:rsidRPr="00CB2CF1" w:rsidRDefault="00B432EB" w:rsidP="00FD76DC">
      <w:pPr>
        <w:spacing w:line="480" w:lineRule="auto"/>
        <w:rPr>
          <w:rFonts w:ascii="Times New Roman" w:eastAsiaTheme="minorEastAsia" w:hAnsi="Times New Roman" w:cs="Times New Roman"/>
        </w:rPr>
      </w:pPr>
      <w:ins w:id="246" w:author="asohmbom asohmbom" w:date="2021-09-14T01:20:00Z">
        <w:r w:rsidRPr="00CB2CF1">
          <w:rPr>
            <w:rFonts w:ascii="Times New Roman" w:eastAsiaTheme="minorEastAsia" w:hAnsi="Times New Roman" w:cs="Times New Roman"/>
          </w:rPr>
          <w:t xml:space="preserve">Figure </w:t>
        </w:r>
      </w:ins>
      <w:ins w:id="247" w:author="asohmbom asohmbom" w:date="2021-09-14T01:21:00Z">
        <w:r w:rsidR="00E7717B" w:rsidRPr="00CB2CF1">
          <w:rPr>
            <w:rFonts w:ascii="Times New Roman" w:eastAsiaTheme="minorEastAsia" w:hAnsi="Times New Roman" w:cs="Times New Roman"/>
          </w:rPr>
          <w:t>4</w:t>
        </w:r>
      </w:ins>
      <w:ins w:id="248" w:author="asohmbom asohmbom" w:date="2021-09-14T01:20:00Z">
        <w:r w:rsidRPr="00CB2CF1">
          <w:rPr>
            <w:rFonts w:ascii="Times New Roman" w:eastAsiaTheme="minorEastAsia" w:hAnsi="Times New Roman" w:cs="Times New Roman"/>
          </w:rPr>
          <w:t>: Step4 in the onboarding process – walkthrough tutorial.</w:t>
        </w:r>
      </w:ins>
    </w:p>
    <w:p w14:paraId="5E2D14E8" w14:textId="1F869996" w:rsidR="009508EC" w:rsidRPr="00CB2CF1" w:rsidRDefault="009508EC" w:rsidP="009508EC">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4</w:t>
      </w:r>
    </w:p>
    <w:p w14:paraId="4698E983" w14:textId="14CD7B6F" w:rsidR="00C630B3" w:rsidRPr="00CB2CF1" w:rsidRDefault="009508EC" w:rsidP="009508EC">
      <w:pPr>
        <w:keepNext/>
        <w:keepLines/>
        <w:widowControl w:val="0"/>
        <w:spacing w:line="480" w:lineRule="auto"/>
        <w:rPr>
          <w:ins w:id="249" w:author="asohmbom asohmbom" w:date="2021-09-14T01:02:00Z"/>
          <w:rFonts w:ascii="Times New Roman" w:eastAsiaTheme="minorEastAsia" w:hAnsi="Times New Roman" w:cs="Times New Roman"/>
          <w:i/>
          <w:iCs/>
        </w:rPr>
        <w:pPrChange w:id="250" w:author="asohmbom asohmbom" w:date="2021-09-14T01:17:00Z">
          <w:pPr>
            <w:spacing w:line="480" w:lineRule="auto"/>
          </w:pPr>
        </w:pPrChange>
      </w:pPr>
      <w:r w:rsidRPr="00CB2CF1">
        <w:rPr>
          <w:rFonts w:ascii="Times New Roman" w:eastAsiaTheme="minorEastAsia" w:hAnsi="Times New Roman" w:cs="Times New Roman"/>
          <w:i/>
          <w:iCs/>
        </w:rPr>
        <w:t>Walkthrough Tutorial</w:t>
      </w:r>
    </w:p>
    <w:p w14:paraId="6AA7F5D5" w14:textId="1C0439A4" w:rsidR="00E7717B" w:rsidRPr="00CB2CF1" w:rsidRDefault="00695CE3" w:rsidP="00380449">
      <w:pPr>
        <w:keepNext/>
        <w:keepLines/>
        <w:widowControl w:val="0"/>
        <w:spacing w:line="480" w:lineRule="auto"/>
        <w:jc w:val="center"/>
        <w:rPr>
          <w:ins w:id="251" w:author="asohmbom asohmbom" w:date="2021-09-14T01:21:00Z"/>
          <w:rFonts w:ascii="Times New Roman" w:eastAsiaTheme="minorEastAsia" w:hAnsi="Times New Roman" w:cs="Times New Roman"/>
        </w:rPr>
      </w:pPr>
      <w:r w:rsidRPr="00CB2CF1">
        <w:rPr>
          <w:rFonts w:ascii="Times New Roman" w:eastAsiaTheme="minorEastAsia" w:hAnsi="Times New Roman" w:cs="Times New Roman"/>
          <w:noProof/>
        </w:rPr>
        <w:drawing>
          <wp:inline distT="0" distB="0" distL="0" distR="0" wp14:anchorId="436E52E0" wp14:editId="18E471F3">
            <wp:extent cx="2107565" cy="4845227"/>
            <wp:effectExtent l="0" t="0" r="635"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37694" cy="4914492"/>
                    </a:xfrm>
                    <a:prstGeom prst="rect">
                      <a:avLst/>
                    </a:prstGeom>
                  </pic:spPr>
                </pic:pic>
              </a:graphicData>
            </a:graphic>
          </wp:inline>
        </w:drawing>
      </w:r>
    </w:p>
    <w:p w14:paraId="18E6BA4B" w14:textId="383A5E0A"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The main screen shall have a big microphone icon that allows the user to start recording as soon as he presses it. Then the application will transfer the voice into text and display it in the text field. </w:t>
      </w:r>
    </w:p>
    <w:p w14:paraId="66859B72" w14:textId="2A050507"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52" w:author="asohmbom asohmbom" w:date="2021-09-14T01:22:00Z">
        <w:r w:rsidR="00E7717B" w:rsidRPr="00CB2CF1">
          <w:rPr>
            <w:rFonts w:ascii="Times New Roman" w:eastAsiaTheme="minorEastAsia" w:hAnsi="Times New Roman" w:cs="Times New Roman"/>
          </w:rPr>
          <w:t>5</w:t>
        </w:r>
      </w:ins>
      <w:del w:id="253" w:author="asohmbom asohmbom" w:date="2021-09-14T01:22:00Z">
        <w:r w:rsidRPr="00CB2CF1" w:rsidDel="00E7717B">
          <w:rPr>
            <w:rFonts w:ascii="Times New Roman" w:eastAsiaTheme="minorEastAsia" w:hAnsi="Times New Roman" w:cs="Times New Roman"/>
          </w:rPr>
          <w:delText>1</w:delText>
        </w:r>
      </w:del>
      <w:r w:rsidRPr="00CB2CF1">
        <w:rPr>
          <w:rFonts w:ascii="Times New Roman" w:eastAsiaTheme="minorEastAsia" w:hAnsi="Times New Roman" w:cs="Times New Roman"/>
        </w:rPr>
        <w:t xml:space="preserve">- The home screen: shows the main page of the application. </w:t>
      </w:r>
    </w:p>
    <w:p w14:paraId="6916E880" w14:textId="25F650BB" w:rsidR="009508EC" w:rsidRPr="00CB2CF1" w:rsidRDefault="009508EC" w:rsidP="009508EC">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5</w:t>
      </w:r>
    </w:p>
    <w:p w14:paraId="1D9E9DC2" w14:textId="1487F40E" w:rsidR="009508EC" w:rsidRPr="00CB2CF1" w:rsidRDefault="009508EC" w:rsidP="009508EC">
      <w:pPr>
        <w:keepNext/>
        <w:keepLines/>
        <w:widowControl w:val="0"/>
        <w:spacing w:line="480" w:lineRule="auto"/>
        <w:rPr>
          <w:rFonts w:ascii="Times New Roman" w:eastAsiaTheme="minorEastAsia" w:hAnsi="Times New Roman" w:cs="Times New Roman"/>
          <w:i/>
          <w:iCs/>
        </w:rPr>
      </w:pPr>
      <w:r w:rsidRPr="00CB2CF1">
        <w:rPr>
          <w:rFonts w:ascii="Times New Roman" w:eastAsiaTheme="minorEastAsia" w:hAnsi="Times New Roman" w:cs="Times New Roman"/>
          <w:i/>
          <w:iCs/>
        </w:rPr>
        <w:t>Home Screen</w:t>
      </w:r>
    </w:p>
    <w:p w14:paraId="2EA95A34" w14:textId="599DD251" w:rsidR="00FD76DC" w:rsidRPr="00CB2CF1" w:rsidDel="00B272C7" w:rsidRDefault="00FD76DC" w:rsidP="009508EC">
      <w:pPr>
        <w:keepNext/>
        <w:keepLines/>
        <w:widowControl w:val="0"/>
        <w:spacing w:line="480" w:lineRule="auto"/>
        <w:rPr>
          <w:del w:id="254" w:author="asohmbom asohmbom" w:date="2021-09-14T00:50:00Z"/>
          <w:rFonts w:ascii="Times New Roman" w:eastAsia="Times New Roman" w:hAnsi="Times New Roman" w:cs="Times New Roman"/>
        </w:rPr>
      </w:pPr>
    </w:p>
    <w:p w14:paraId="31F6450C" w14:textId="3B67E68B" w:rsidR="00FD76DC" w:rsidRPr="00CB2CF1" w:rsidRDefault="78D7EC8A" w:rsidP="00380449">
      <w:pPr>
        <w:keepNext/>
        <w:keepLines/>
        <w:widowControl w:val="0"/>
        <w:spacing w:line="480" w:lineRule="auto"/>
        <w:jc w:val="center"/>
        <w:rPr>
          <w:rFonts w:ascii="Times New Roman" w:hAnsi="Times New Roman" w:cs="Times New Roman"/>
        </w:rPr>
      </w:pPr>
      <w:del w:id="255" w:author="asohmbom asohmbom" w:date="2021-09-14T00:49:00Z">
        <w:r w:rsidRPr="00CB2CF1" w:rsidDel="00B272C7">
          <w:rPr>
            <w:rFonts w:ascii="Times New Roman" w:hAnsi="Times New Roman" w:cs="Times New Roman"/>
            <w:noProof/>
          </w:rPr>
          <w:drawing>
            <wp:inline distT="0" distB="0" distL="0" distR="0" wp14:anchorId="622FACB4" wp14:editId="2DFB7E36">
              <wp:extent cx="2260302" cy="5191125"/>
              <wp:effectExtent l="0" t="0" r="0" b="0"/>
              <wp:docPr id="868208246" name="Picture 86820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60302" cy="5191125"/>
                      </a:xfrm>
                      <a:prstGeom prst="rect">
                        <a:avLst/>
                      </a:prstGeom>
                    </pic:spPr>
                  </pic:pic>
                </a:graphicData>
              </a:graphic>
            </wp:inline>
          </w:drawing>
        </w:r>
      </w:del>
      <w:r w:rsidR="00A12AC8" w:rsidRPr="00CB2CF1">
        <w:rPr>
          <w:rFonts w:ascii="Times New Roman" w:hAnsi="Times New Roman" w:cs="Times New Roman"/>
          <w:noProof/>
        </w:rPr>
        <w:drawing>
          <wp:inline distT="0" distB="0" distL="0" distR="0" wp14:anchorId="3FA6921E" wp14:editId="16638E33">
            <wp:extent cx="2103951" cy="4836920"/>
            <wp:effectExtent l="0" t="0" r="4445" b="190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5040" cy="4908392"/>
                    </a:xfrm>
                    <a:prstGeom prst="rect">
                      <a:avLst/>
                    </a:prstGeom>
                  </pic:spPr>
                </pic:pic>
              </a:graphicData>
            </a:graphic>
          </wp:inline>
        </w:drawing>
      </w:r>
    </w:p>
    <w:p w14:paraId="3467B77F" w14:textId="32368205" w:rsidR="3FDB1A40" w:rsidRPr="00CB2CF1" w:rsidRDefault="088DA299" w:rsidP="3FDB1A40">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Once the user allows the application to access the microphone and record, the user will have the option to go to the menu, which is on the bottom of the main page. The menu shall have all the features the application has including Sync to cloud, Trigger, General Setting, and Help.   </w:t>
      </w:r>
      <w:r w:rsidR="00FD76DC" w:rsidRPr="00CB2CF1">
        <w:rPr>
          <w:rFonts w:ascii="Times New Roman" w:eastAsiaTheme="minorEastAsia" w:hAnsi="Times New Roman" w:cs="Times New Roman"/>
        </w:rPr>
        <w:t> </w:t>
      </w:r>
    </w:p>
    <w:p w14:paraId="35EFE648" w14:textId="6B08A6F4" w:rsidR="00FD76DC" w:rsidRPr="00CB2CF1" w:rsidRDefault="00FD76DC" w:rsidP="00380449">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56" w:author="asohmbom asohmbom" w:date="2021-09-14T01:22:00Z">
        <w:r w:rsidR="00E7717B" w:rsidRPr="00CB2CF1">
          <w:rPr>
            <w:rFonts w:ascii="Times New Roman" w:eastAsiaTheme="minorEastAsia" w:hAnsi="Times New Roman" w:cs="Times New Roman"/>
          </w:rPr>
          <w:t>6</w:t>
        </w:r>
      </w:ins>
      <w:del w:id="257" w:author="asohmbom asohmbom" w:date="2021-09-14T01:22:00Z">
        <w:r w:rsidRPr="00CB2CF1" w:rsidDel="00E7717B">
          <w:rPr>
            <w:rFonts w:ascii="Times New Roman" w:eastAsiaTheme="minorEastAsia" w:hAnsi="Times New Roman" w:cs="Times New Roman"/>
          </w:rPr>
          <w:delText>2</w:delText>
        </w:r>
      </w:del>
      <w:r w:rsidRPr="00CB2CF1">
        <w:rPr>
          <w:rFonts w:ascii="Times New Roman" w:eastAsiaTheme="minorEastAsia" w:hAnsi="Times New Roman" w:cs="Times New Roman"/>
        </w:rPr>
        <w:t>- The menu screen: explains how the menu shall appear on the application.</w:t>
      </w:r>
    </w:p>
    <w:p w14:paraId="19BF4612" w14:textId="48F2FBEE" w:rsidR="00380449" w:rsidRPr="00CB2CF1" w:rsidRDefault="00380449" w:rsidP="00524EF1">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6</w:t>
      </w:r>
    </w:p>
    <w:p w14:paraId="2CB7AE82" w14:textId="2FD4433E" w:rsidR="00923242" w:rsidRPr="00CB2CF1" w:rsidRDefault="00923242" w:rsidP="00524EF1">
      <w:pPr>
        <w:keepNext/>
        <w:keepLines/>
        <w:widowControl w:val="0"/>
        <w:spacing w:line="480" w:lineRule="auto"/>
        <w:rPr>
          <w:rFonts w:ascii="Times New Roman" w:hAnsi="Times New Roman" w:cs="Times New Roman"/>
        </w:rPr>
      </w:pPr>
      <w:r w:rsidRPr="00CB2CF1">
        <w:rPr>
          <w:rFonts w:ascii="Times New Roman" w:eastAsiaTheme="minorEastAsia" w:hAnsi="Times New Roman" w:cs="Times New Roman"/>
          <w:i/>
          <w:iCs/>
        </w:rPr>
        <w:t>Menu Screen</w:t>
      </w:r>
    </w:p>
    <w:p w14:paraId="4F622BED" w14:textId="7641DD9A" w:rsidR="00FD76DC" w:rsidRPr="00CB2CF1" w:rsidRDefault="00A12AC8" w:rsidP="00524EF1">
      <w:pPr>
        <w:keepNext/>
        <w:keepLines/>
        <w:widowControl w:val="0"/>
        <w:spacing w:line="480" w:lineRule="auto"/>
        <w:jc w:val="center"/>
        <w:rPr>
          <w:rFonts w:ascii="Times New Roman" w:eastAsia="Times New Roman" w:hAnsi="Times New Roman" w:cs="Times New Roman"/>
        </w:rPr>
      </w:pPr>
      <w:r w:rsidRPr="00CB2CF1">
        <w:rPr>
          <w:rFonts w:ascii="Times New Roman" w:hAnsi="Times New Roman" w:cs="Times New Roman"/>
          <w:noProof/>
        </w:rPr>
        <w:drawing>
          <wp:inline distT="0" distB="0" distL="0" distR="0" wp14:anchorId="209A137F" wp14:editId="4616E18D">
            <wp:extent cx="2111386" cy="4854011"/>
            <wp:effectExtent l="0" t="0" r="0" b="0"/>
            <wp:docPr id="14" name="Picture 14"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cell pho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37108" cy="4913145"/>
                    </a:xfrm>
                    <a:prstGeom prst="rect">
                      <a:avLst/>
                    </a:prstGeom>
                  </pic:spPr>
                </pic:pic>
              </a:graphicData>
            </a:graphic>
          </wp:inline>
        </w:drawing>
      </w:r>
    </w:p>
    <w:p w14:paraId="043BFFCA" w14:textId="77777777"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In the Trigger option, there shall be three fields:</w:t>
      </w:r>
    </w:p>
    <w:p w14:paraId="0CD08FF3" w14:textId="77777777" w:rsidR="00FD76DC" w:rsidRPr="00CB2CF1" w:rsidRDefault="00FD76DC" w:rsidP="00FD76DC">
      <w:pPr>
        <w:pStyle w:val="ListParagraph"/>
        <w:numPr>
          <w:ilvl w:val="0"/>
          <w:numId w:val="12"/>
        </w:num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The first field shall allow the user to pick a trigger word to mark a note's start. </w:t>
      </w:r>
    </w:p>
    <w:p w14:paraId="382F0D28" w14:textId="77777777" w:rsidR="00FD76DC" w:rsidRPr="00CB2CF1" w:rsidRDefault="00FD76DC" w:rsidP="00FD76DC">
      <w:pPr>
        <w:pStyle w:val="ListParagraph"/>
        <w:numPr>
          <w:ilvl w:val="0"/>
          <w:numId w:val="12"/>
        </w:num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The second field shall allow the user to pick a stop trigger word to mark the end of a note.</w:t>
      </w:r>
    </w:p>
    <w:p w14:paraId="49F256A8" w14:textId="5CA2A097" w:rsidR="00FD76DC" w:rsidRPr="00D7036C" w:rsidRDefault="00FD76DC" w:rsidP="00FD76DC">
      <w:pPr>
        <w:pStyle w:val="ListParagraph"/>
        <w:numPr>
          <w:ilvl w:val="0"/>
          <w:numId w:val="12"/>
        </w:num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The third field shall enable the user to pick a trigger word to playback the user's notes. </w:t>
      </w:r>
    </w:p>
    <w:p w14:paraId="4448D0B5" w14:textId="58DECA52" w:rsidR="00FD76DC" w:rsidRPr="00CB2CF1" w:rsidRDefault="00FD76DC" w:rsidP="007715A9">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58" w:author="asohmbom asohmbom" w:date="2021-09-14T01:22:00Z">
        <w:r w:rsidR="00E7717B" w:rsidRPr="00CB2CF1">
          <w:rPr>
            <w:rFonts w:ascii="Times New Roman" w:eastAsiaTheme="minorEastAsia" w:hAnsi="Times New Roman" w:cs="Times New Roman"/>
          </w:rPr>
          <w:t>7</w:t>
        </w:r>
      </w:ins>
      <w:del w:id="259" w:author="asohmbom asohmbom" w:date="2021-09-14T01:22:00Z">
        <w:r w:rsidRPr="00CB2CF1" w:rsidDel="00E7717B">
          <w:rPr>
            <w:rFonts w:ascii="Times New Roman" w:eastAsiaTheme="minorEastAsia" w:hAnsi="Times New Roman" w:cs="Times New Roman"/>
          </w:rPr>
          <w:delText>3</w:delText>
        </w:r>
      </w:del>
      <w:r w:rsidRPr="00CB2CF1">
        <w:rPr>
          <w:rFonts w:ascii="Times New Roman" w:eastAsiaTheme="minorEastAsia" w:hAnsi="Times New Roman" w:cs="Times New Roman"/>
        </w:rPr>
        <w:t xml:space="preserve">- The Trigger screen: explains how the Trigger page shall look. </w:t>
      </w:r>
      <w:del w:id="260" w:author="asohmbom asohmbom" w:date="2021-09-14T00:51:00Z">
        <w:r w:rsidR="4AFE070D" w:rsidRPr="00CB2CF1" w:rsidDel="00B272C7">
          <w:rPr>
            <w:rFonts w:ascii="Times New Roman" w:hAnsi="Times New Roman" w:cs="Times New Roman"/>
            <w:noProof/>
          </w:rPr>
          <w:drawing>
            <wp:inline distT="0" distB="0" distL="0" distR="0" wp14:anchorId="019EFC66" wp14:editId="129A2D68">
              <wp:extent cx="2276116" cy="5227442"/>
              <wp:effectExtent l="0" t="0" r="0" b="0"/>
              <wp:docPr id="2075841526" name="Picture 207584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276116" cy="5227442"/>
                      </a:xfrm>
                      <a:prstGeom prst="rect">
                        <a:avLst/>
                      </a:prstGeom>
                    </pic:spPr>
                  </pic:pic>
                </a:graphicData>
              </a:graphic>
            </wp:inline>
          </w:drawing>
        </w:r>
      </w:del>
    </w:p>
    <w:p w14:paraId="65761FC8" w14:textId="6FE171F3" w:rsidR="007715A9" w:rsidRPr="00CB2CF1" w:rsidRDefault="007715A9" w:rsidP="00B04539">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 xml:space="preserve">Figure </w:t>
      </w:r>
      <w:r w:rsidRPr="00CB2CF1">
        <w:rPr>
          <w:rFonts w:ascii="Times New Roman" w:eastAsiaTheme="minorEastAsia" w:hAnsi="Times New Roman" w:cs="Times New Roman"/>
          <w:b/>
          <w:bCs/>
        </w:rPr>
        <w:t>7</w:t>
      </w:r>
    </w:p>
    <w:p w14:paraId="36DD7D7A" w14:textId="3FB0AE28" w:rsidR="00B04539" w:rsidRPr="00CB2CF1" w:rsidRDefault="00B04539" w:rsidP="00B04539">
      <w:pPr>
        <w:keepNext/>
        <w:keepLines/>
        <w:widowControl w:val="0"/>
        <w:rPr>
          <w:rFonts w:ascii="Times New Roman" w:eastAsiaTheme="minorEastAsia" w:hAnsi="Times New Roman" w:cs="Times New Roman"/>
          <w:i/>
          <w:iCs/>
        </w:rPr>
      </w:pPr>
      <w:r w:rsidRPr="00CB2CF1">
        <w:rPr>
          <w:rFonts w:ascii="Times New Roman" w:eastAsiaTheme="minorEastAsia" w:hAnsi="Times New Roman" w:cs="Times New Roman"/>
          <w:i/>
          <w:iCs/>
        </w:rPr>
        <w:t>Trigger Screen</w:t>
      </w:r>
    </w:p>
    <w:p w14:paraId="387B9BA7" w14:textId="6B45D095" w:rsidR="00FD76DC" w:rsidRPr="00CB2CF1" w:rsidRDefault="00FD76DC" w:rsidP="00B04539">
      <w:pPr>
        <w:keepNext/>
        <w:keepLines/>
        <w:widowControl w:val="0"/>
        <w:jc w:val="center"/>
        <w:rPr>
          <w:rFonts w:ascii="Times New Roman" w:eastAsiaTheme="minorEastAsia" w:hAnsi="Times New Roman" w:cs="Times New Roman"/>
          <w:i/>
          <w:iCs/>
        </w:rPr>
      </w:pPr>
      <w:r w:rsidRPr="00CB2CF1">
        <w:rPr>
          <w:rFonts w:ascii="Times New Roman" w:hAnsi="Times New Roman" w:cs="Times New Roman"/>
        </w:rPr>
        <w:br/>
      </w:r>
      <w:r w:rsidR="007715A9" w:rsidRPr="00CB2CF1">
        <w:rPr>
          <w:rFonts w:ascii="Times New Roman" w:hAnsi="Times New Roman" w:cs="Times New Roman"/>
          <w:noProof/>
        </w:rPr>
        <w:drawing>
          <wp:inline distT="0" distB="0" distL="0" distR="0" wp14:anchorId="140E6935" wp14:editId="3EA75C25">
            <wp:extent cx="2463800" cy="566420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63800" cy="5664200"/>
                    </a:xfrm>
                    <a:prstGeom prst="rect">
                      <a:avLst/>
                    </a:prstGeom>
                  </pic:spPr>
                </pic:pic>
              </a:graphicData>
            </a:graphic>
          </wp:inline>
        </w:drawing>
      </w:r>
    </w:p>
    <w:p w14:paraId="705FC8AE" w14:textId="77777777" w:rsidR="00B04539" w:rsidRPr="00CB2CF1" w:rsidRDefault="00B04539" w:rsidP="00B04539">
      <w:pPr>
        <w:keepNext/>
        <w:keepLines/>
        <w:widowControl w:val="0"/>
        <w:jc w:val="center"/>
        <w:rPr>
          <w:rFonts w:ascii="Times New Roman" w:eastAsiaTheme="minorEastAsia" w:hAnsi="Times New Roman" w:cs="Times New Roman"/>
          <w:i/>
          <w:iCs/>
        </w:rPr>
      </w:pPr>
    </w:p>
    <w:p w14:paraId="541A7CDE" w14:textId="5CC0431E" w:rsidR="00FD76DC" w:rsidRPr="00CB2CF1" w:rsidRDefault="00FD76DC" w:rsidP="00FD76DC">
      <w:pPr>
        <w:spacing w:line="480" w:lineRule="auto"/>
        <w:rPr>
          <w:rFonts w:ascii="Times New Roman" w:eastAsia="Calibri" w:hAnsi="Times New Roman" w:cs="Times New Roman"/>
          <w:color w:val="000000" w:themeColor="text1"/>
        </w:rPr>
      </w:pPr>
      <w:r w:rsidRPr="00CB2CF1">
        <w:rPr>
          <w:rFonts w:ascii="Times New Roman" w:eastAsiaTheme="minorEastAsia" w:hAnsi="Times New Roman" w:cs="Times New Roman"/>
        </w:rPr>
        <w:t xml:space="preserve">In the notes option, the user shall have the option to search for a specific note in the top search bar or to delete a note by simply clicking on the red “X” on the top right corner of the note. The user shall also have the option to add personal or random notes to the note page. </w:t>
      </w:r>
      <w:r w:rsidR="45A83E2A" w:rsidRPr="00CB2CF1">
        <w:rPr>
          <w:rFonts w:ascii="Times New Roman" w:eastAsia="Calibri" w:hAnsi="Times New Roman" w:cs="Times New Roman"/>
          <w:color w:val="000000" w:themeColor="text1"/>
        </w:rPr>
        <w:t xml:space="preserve">The bottom of the page shall have </w:t>
      </w:r>
      <w:r w:rsidR="7E843CD2" w:rsidRPr="00CB2CF1">
        <w:rPr>
          <w:rFonts w:ascii="Times New Roman" w:eastAsia="Calibri" w:hAnsi="Times New Roman" w:cs="Times New Roman"/>
          <w:color w:val="000000" w:themeColor="text1"/>
        </w:rPr>
        <w:t>four</w:t>
      </w:r>
      <w:r w:rsidR="45A83E2A" w:rsidRPr="00CB2CF1">
        <w:rPr>
          <w:rFonts w:ascii="Times New Roman" w:eastAsia="Calibri" w:hAnsi="Times New Roman" w:cs="Times New Roman"/>
          <w:color w:val="000000" w:themeColor="text1"/>
        </w:rPr>
        <w:t xml:space="preserve"> icons. The first icon shall allow the user to go back to the home page, while the second icon shall allow the user to go back to the menu page. The third icon shall allow </w:t>
      </w:r>
      <w:r w:rsidR="45A83E2A" w:rsidRPr="00CB2CF1">
        <w:rPr>
          <w:rFonts w:ascii="Times New Roman" w:eastAsia="Calibri" w:hAnsi="Times New Roman" w:cs="Times New Roman"/>
          <w:color w:val="000000" w:themeColor="text1"/>
        </w:rPr>
        <w:lastRenderedPageBreak/>
        <w:t>the user to go to the general setting. The fourth option shall allow the user to go to the notes option.</w:t>
      </w:r>
    </w:p>
    <w:p w14:paraId="47673B02" w14:textId="271C10CF" w:rsidR="00C713D9" w:rsidRPr="00CB2CF1" w:rsidDel="004C3802" w:rsidRDefault="00FD76DC" w:rsidP="00FD76DC">
      <w:pPr>
        <w:spacing w:line="480" w:lineRule="auto"/>
        <w:rPr>
          <w:del w:id="261" w:author="asohmbom asohmbom" w:date="2021-09-14T01:27:00Z"/>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62" w:author="asohmbom asohmbom" w:date="2021-09-14T01:22:00Z">
        <w:r w:rsidR="00E7717B" w:rsidRPr="00CB2CF1">
          <w:rPr>
            <w:rFonts w:ascii="Times New Roman" w:eastAsiaTheme="minorEastAsia" w:hAnsi="Times New Roman" w:cs="Times New Roman"/>
          </w:rPr>
          <w:t>8</w:t>
        </w:r>
      </w:ins>
      <w:del w:id="263" w:author="asohmbom asohmbom" w:date="2021-09-14T01:22:00Z">
        <w:r w:rsidRPr="00CB2CF1" w:rsidDel="00E7717B">
          <w:rPr>
            <w:rFonts w:ascii="Times New Roman" w:eastAsiaTheme="minorEastAsia" w:hAnsi="Times New Roman" w:cs="Times New Roman"/>
          </w:rPr>
          <w:delText>4</w:delText>
        </w:r>
      </w:del>
      <w:r w:rsidRPr="00CB2CF1">
        <w:rPr>
          <w:rFonts w:ascii="Times New Roman" w:eastAsiaTheme="minorEastAsia" w:hAnsi="Times New Roman" w:cs="Times New Roman"/>
        </w:rPr>
        <w:t xml:space="preserve"> - The notes screen: explains how the notes page shall appears on the application</w:t>
      </w:r>
      <w:r w:rsidR="00C713D9" w:rsidRPr="00CB2CF1">
        <w:rPr>
          <w:rFonts w:ascii="Times New Roman" w:eastAsiaTheme="minorEastAsia" w:hAnsi="Times New Roman" w:cs="Times New Roman"/>
        </w:rPr>
        <w:t>.</w:t>
      </w:r>
    </w:p>
    <w:p w14:paraId="6DFC4B75" w14:textId="77777777" w:rsidR="00FD76DC" w:rsidRPr="00CB2CF1" w:rsidRDefault="00FD76DC" w:rsidP="00FD76DC">
      <w:pPr>
        <w:spacing w:line="480" w:lineRule="auto"/>
        <w:rPr>
          <w:rFonts w:ascii="Times New Roman" w:eastAsia="Times New Roman" w:hAnsi="Times New Roman" w:cs="Times New Roman"/>
        </w:rPr>
      </w:pPr>
    </w:p>
    <w:p w14:paraId="40A0CB3F" w14:textId="5E71C5BB" w:rsidR="00C713D9" w:rsidRPr="00CB2CF1" w:rsidRDefault="00C713D9" w:rsidP="00C713D9">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t xml:space="preserve">Figure </w:t>
      </w:r>
      <w:r w:rsidRPr="00CB2CF1">
        <w:rPr>
          <w:rFonts w:ascii="Times New Roman" w:eastAsiaTheme="minorEastAsia" w:hAnsi="Times New Roman" w:cs="Times New Roman"/>
          <w:b/>
          <w:bCs/>
        </w:rPr>
        <w:t>8</w:t>
      </w:r>
    </w:p>
    <w:p w14:paraId="4DBB7891" w14:textId="35E13C15" w:rsidR="004C7D58" w:rsidRPr="00CB2CF1" w:rsidRDefault="004C7D58" w:rsidP="004C7D58">
      <w:pPr>
        <w:keepNext/>
        <w:keepLines/>
        <w:widowControl w:val="0"/>
        <w:rPr>
          <w:rFonts w:ascii="Times New Roman" w:eastAsiaTheme="minorEastAsia" w:hAnsi="Times New Roman" w:cs="Times New Roman"/>
          <w:i/>
          <w:iCs/>
        </w:rPr>
      </w:pPr>
      <w:r w:rsidRPr="00CB2CF1">
        <w:rPr>
          <w:rFonts w:ascii="Times New Roman" w:eastAsiaTheme="minorEastAsia" w:hAnsi="Times New Roman" w:cs="Times New Roman"/>
          <w:i/>
          <w:iCs/>
        </w:rPr>
        <w:t>Notes Screen</w:t>
      </w:r>
    </w:p>
    <w:p w14:paraId="02E7C6F6" w14:textId="0FBFCE84" w:rsidR="00FD76DC" w:rsidRPr="00CB2CF1" w:rsidRDefault="41B0451F" w:rsidP="004C7D58">
      <w:pPr>
        <w:keepNext/>
        <w:keepLines/>
        <w:widowControl w:val="0"/>
        <w:jc w:val="center"/>
        <w:rPr>
          <w:rFonts w:ascii="Times New Roman" w:eastAsiaTheme="minorEastAsia" w:hAnsi="Times New Roman" w:cs="Times New Roman"/>
          <w:i/>
          <w:iCs/>
        </w:rPr>
      </w:pPr>
      <w:del w:id="264" w:author="asohmbom asohmbom" w:date="2021-09-14T00:51:00Z">
        <w:r w:rsidRPr="00CB2CF1" w:rsidDel="00B272C7">
          <w:rPr>
            <w:rFonts w:ascii="Times New Roman" w:hAnsi="Times New Roman" w:cs="Times New Roman"/>
            <w:noProof/>
          </w:rPr>
          <w:drawing>
            <wp:inline distT="0" distB="0" distL="0" distR="0" wp14:anchorId="07483798" wp14:editId="5D0B2592">
              <wp:extent cx="2271130" cy="5215992"/>
              <wp:effectExtent l="0" t="0" r="0" b="0"/>
              <wp:docPr id="486444468" name="Picture 48644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271130" cy="5215992"/>
                      </a:xfrm>
                      <a:prstGeom prst="rect">
                        <a:avLst/>
                      </a:prstGeom>
                    </pic:spPr>
                  </pic:pic>
                </a:graphicData>
              </a:graphic>
            </wp:inline>
          </w:drawing>
        </w:r>
      </w:del>
      <w:r w:rsidR="00FD76DC" w:rsidRPr="00CB2CF1">
        <w:rPr>
          <w:rFonts w:ascii="Times New Roman" w:hAnsi="Times New Roman" w:cs="Times New Roman"/>
        </w:rPr>
        <w:br/>
      </w:r>
      <w:r w:rsidR="00D435EF" w:rsidRPr="00CB2CF1">
        <w:rPr>
          <w:rFonts w:ascii="Times New Roman" w:hAnsi="Times New Roman" w:cs="Times New Roman"/>
          <w:noProof/>
        </w:rPr>
        <w:drawing>
          <wp:inline distT="0" distB="0" distL="0" distR="0" wp14:anchorId="640F2428" wp14:editId="67DC76A0">
            <wp:extent cx="2100234" cy="482837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9493" cy="4918630"/>
                    </a:xfrm>
                    <a:prstGeom prst="rect">
                      <a:avLst/>
                    </a:prstGeom>
                  </pic:spPr>
                </pic:pic>
              </a:graphicData>
            </a:graphic>
          </wp:inline>
        </w:drawing>
      </w:r>
    </w:p>
    <w:p w14:paraId="4C626822" w14:textId="77777777" w:rsidR="004C7D58" w:rsidRPr="00CB2CF1" w:rsidRDefault="004C7D58" w:rsidP="004C7D58">
      <w:pPr>
        <w:keepNext/>
        <w:keepLines/>
        <w:widowControl w:val="0"/>
        <w:jc w:val="center"/>
        <w:rPr>
          <w:rFonts w:ascii="Times New Roman" w:eastAsiaTheme="minorEastAsia" w:hAnsi="Times New Roman" w:cs="Times New Roman"/>
          <w:i/>
          <w:iCs/>
        </w:rPr>
      </w:pPr>
    </w:p>
    <w:p w14:paraId="768EB7F3" w14:textId="37E0BEB5"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If the user decides he wants to delete a note, the application shall allow the user to do that by clicking on the top right red “X”. Then the application shall show a message to confirm that the user wants to delete the note. </w:t>
      </w:r>
    </w:p>
    <w:p w14:paraId="00B3EAB5" w14:textId="5E030229" w:rsidR="00C713D9" w:rsidRPr="00CB2CF1" w:rsidRDefault="00FD76DC" w:rsidP="00C713D9">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rPr>
        <w:lastRenderedPageBreak/>
        <w:t xml:space="preserve">Figure </w:t>
      </w:r>
      <w:ins w:id="265" w:author="asohmbom asohmbom" w:date="2021-09-14T01:22:00Z">
        <w:r w:rsidR="00E7717B" w:rsidRPr="00CB2CF1">
          <w:rPr>
            <w:rFonts w:ascii="Times New Roman" w:eastAsiaTheme="minorEastAsia" w:hAnsi="Times New Roman" w:cs="Times New Roman"/>
          </w:rPr>
          <w:t>9</w:t>
        </w:r>
      </w:ins>
      <w:del w:id="266" w:author="asohmbom asohmbom" w:date="2021-09-14T01:22:00Z">
        <w:r w:rsidRPr="00CB2CF1" w:rsidDel="00E7717B">
          <w:rPr>
            <w:rFonts w:ascii="Times New Roman" w:eastAsiaTheme="minorEastAsia" w:hAnsi="Times New Roman" w:cs="Times New Roman"/>
          </w:rPr>
          <w:delText>5</w:delText>
        </w:r>
      </w:del>
      <w:r w:rsidRPr="00CB2CF1">
        <w:rPr>
          <w:rFonts w:ascii="Times New Roman" w:eastAsiaTheme="minorEastAsia" w:hAnsi="Times New Roman" w:cs="Times New Roman"/>
        </w:rPr>
        <w:t>- delete a note: explains how the message shall appear when the user wants to delete a note.</w:t>
      </w:r>
      <w:del w:id="267" w:author="asohmbom asohmbom" w:date="2021-09-14T00:51:00Z">
        <w:r w:rsidR="70A2A2C5" w:rsidRPr="00CB2CF1" w:rsidDel="00B272C7">
          <w:rPr>
            <w:rFonts w:ascii="Times New Roman" w:hAnsi="Times New Roman" w:cs="Times New Roman"/>
            <w:noProof/>
          </w:rPr>
          <w:drawing>
            <wp:inline distT="0" distB="0" distL="0" distR="0" wp14:anchorId="6FF2E1B0" wp14:editId="4F975630">
              <wp:extent cx="2293481" cy="5267325"/>
              <wp:effectExtent l="0" t="0" r="0" b="0"/>
              <wp:docPr id="2070282998" name="Picture 207028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93481" cy="5267325"/>
                      </a:xfrm>
                      <a:prstGeom prst="rect">
                        <a:avLst/>
                      </a:prstGeom>
                    </pic:spPr>
                  </pic:pic>
                </a:graphicData>
              </a:graphic>
            </wp:inline>
          </w:drawing>
        </w:r>
      </w:del>
      <w:r w:rsidRPr="00CB2CF1">
        <w:rPr>
          <w:rFonts w:ascii="Times New Roman" w:hAnsi="Times New Roman" w:cs="Times New Roman"/>
        </w:rPr>
        <w:br/>
      </w:r>
      <w:r w:rsidR="00C713D9" w:rsidRPr="00CB2CF1">
        <w:rPr>
          <w:rFonts w:ascii="Times New Roman" w:eastAsiaTheme="minorEastAsia" w:hAnsi="Times New Roman" w:cs="Times New Roman"/>
          <w:b/>
          <w:bCs/>
        </w:rPr>
        <w:t xml:space="preserve">Figure </w:t>
      </w:r>
      <w:r w:rsidR="00C713D9" w:rsidRPr="00CB2CF1">
        <w:rPr>
          <w:rFonts w:ascii="Times New Roman" w:eastAsiaTheme="minorEastAsia" w:hAnsi="Times New Roman" w:cs="Times New Roman"/>
          <w:b/>
          <w:bCs/>
        </w:rPr>
        <w:t>9</w:t>
      </w:r>
    </w:p>
    <w:p w14:paraId="3476D98E" w14:textId="45B04BCD" w:rsidR="00183F12" w:rsidRPr="00CB2CF1" w:rsidRDefault="00183F12" w:rsidP="00183F12">
      <w:pPr>
        <w:keepNext/>
        <w:keepLines/>
        <w:widowControl w:val="0"/>
        <w:rPr>
          <w:rFonts w:ascii="Times New Roman" w:eastAsiaTheme="minorEastAsia" w:hAnsi="Times New Roman" w:cs="Times New Roman"/>
          <w:i/>
          <w:iCs/>
        </w:rPr>
      </w:pPr>
      <w:r w:rsidRPr="00CB2CF1">
        <w:rPr>
          <w:rFonts w:ascii="Times New Roman" w:eastAsiaTheme="minorEastAsia" w:hAnsi="Times New Roman" w:cs="Times New Roman"/>
          <w:i/>
          <w:iCs/>
        </w:rPr>
        <w:t>Delete a Note</w:t>
      </w:r>
    </w:p>
    <w:p w14:paraId="67B7BA0C" w14:textId="130980C3" w:rsidR="00FD76DC" w:rsidRPr="00CB2CF1" w:rsidRDefault="00FD76DC" w:rsidP="00183F12">
      <w:pPr>
        <w:keepNext/>
        <w:keepLines/>
        <w:widowControl w:val="0"/>
        <w:jc w:val="center"/>
        <w:rPr>
          <w:rFonts w:ascii="Times New Roman" w:eastAsiaTheme="minorEastAsia" w:hAnsi="Times New Roman" w:cs="Times New Roman"/>
          <w:i/>
          <w:iCs/>
        </w:rPr>
      </w:pPr>
      <w:r w:rsidRPr="00CB2CF1">
        <w:rPr>
          <w:rFonts w:ascii="Times New Roman" w:hAnsi="Times New Roman" w:cs="Times New Roman"/>
        </w:rPr>
        <w:br/>
      </w:r>
      <w:r w:rsidR="00D435EF" w:rsidRPr="00CB2CF1">
        <w:rPr>
          <w:rFonts w:ascii="Times New Roman" w:hAnsi="Times New Roman" w:cs="Times New Roman"/>
          <w:noProof/>
        </w:rPr>
        <w:drawing>
          <wp:inline distT="0" distB="0" distL="0" distR="0" wp14:anchorId="6B72F5F8" wp14:editId="4ADCC8A0">
            <wp:extent cx="2103952" cy="4836920"/>
            <wp:effectExtent l="0" t="0" r="4445" b="1905"/>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ho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34270" cy="4906620"/>
                    </a:xfrm>
                    <a:prstGeom prst="rect">
                      <a:avLst/>
                    </a:prstGeom>
                  </pic:spPr>
                </pic:pic>
              </a:graphicData>
            </a:graphic>
          </wp:inline>
        </w:drawing>
      </w:r>
    </w:p>
    <w:p w14:paraId="6E9D7C1F" w14:textId="77777777" w:rsidR="00183F12" w:rsidRPr="00CB2CF1" w:rsidRDefault="00183F12" w:rsidP="00183F12">
      <w:pPr>
        <w:keepNext/>
        <w:keepLines/>
        <w:widowControl w:val="0"/>
        <w:jc w:val="center"/>
        <w:rPr>
          <w:rFonts w:ascii="Times New Roman" w:eastAsiaTheme="minorEastAsia" w:hAnsi="Times New Roman" w:cs="Times New Roman"/>
          <w:i/>
          <w:iCs/>
        </w:rPr>
      </w:pPr>
    </w:p>
    <w:p w14:paraId="7B074FDC" w14:textId="4400F45B"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If the user decides to edit a note, the application shall allow the user to do so by clicking on the note. Once the user clicks on the note, a keyboard shall appear and allow the user to edit the note by typing on the keyboard. The application shall allow the user to save the changes or reset the changes.</w:t>
      </w:r>
    </w:p>
    <w:p w14:paraId="628FB337" w14:textId="2A4FF93F" w:rsidR="00FD76DC" w:rsidRPr="00CB2CF1" w:rsidDel="00B272C7" w:rsidRDefault="00FD76DC" w:rsidP="00FD76DC">
      <w:pPr>
        <w:spacing w:line="480" w:lineRule="auto"/>
        <w:rPr>
          <w:del w:id="268" w:author="asohmbom asohmbom" w:date="2021-09-14T00:58:00Z"/>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69" w:author="asohmbom asohmbom" w:date="2021-09-14T01:22:00Z">
        <w:r w:rsidR="00E7717B" w:rsidRPr="00CB2CF1">
          <w:rPr>
            <w:rFonts w:ascii="Times New Roman" w:eastAsiaTheme="minorEastAsia" w:hAnsi="Times New Roman" w:cs="Times New Roman"/>
          </w:rPr>
          <w:t>10</w:t>
        </w:r>
      </w:ins>
      <w:del w:id="270" w:author="asohmbom asohmbom" w:date="2021-09-14T01:22:00Z">
        <w:r w:rsidRPr="00CB2CF1" w:rsidDel="00E7717B">
          <w:rPr>
            <w:rFonts w:ascii="Times New Roman" w:eastAsiaTheme="minorEastAsia" w:hAnsi="Times New Roman" w:cs="Times New Roman"/>
          </w:rPr>
          <w:delText xml:space="preserve">6 </w:delText>
        </w:r>
      </w:del>
      <w:r w:rsidRPr="00CB2CF1">
        <w:rPr>
          <w:rFonts w:ascii="Times New Roman" w:eastAsiaTheme="minorEastAsia" w:hAnsi="Times New Roman" w:cs="Times New Roman"/>
        </w:rPr>
        <w:t xml:space="preserve">– Note detail screen: explains how editing the note shall be in the application. </w:t>
      </w:r>
    </w:p>
    <w:p w14:paraId="3DDB2E68" w14:textId="77777777" w:rsidR="00FD76DC" w:rsidRPr="00CB2CF1" w:rsidRDefault="00FD76DC">
      <w:pPr>
        <w:spacing w:line="480" w:lineRule="auto"/>
        <w:rPr>
          <w:rFonts w:ascii="Times New Roman" w:eastAsiaTheme="minorEastAsia" w:hAnsi="Times New Roman" w:cs="Times New Roman"/>
        </w:rPr>
        <w:pPrChange w:id="271" w:author="asohmbom asohmbom" w:date="2021-09-14T00:58:00Z">
          <w:pPr>
            <w:spacing w:line="480" w:lineRule="auto"/>
            <w:jc w:val="center"/>
          </w:pPr>
        </w:pPrChange>
      </w:pPr>
    </w:p>
    <w:p w14:paraId="73AB264A" w14:textId="2B47D6F2" w:rsidR="004702C4" w:rsidRPr="00CB2CF1" w:rsidRDefault="004702C4" w:rsidP="004702C4">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Figure 1</w:t>
      </w:r>
      <w:r w:rsidRPr="00CB2CF1">
        <w:rPr>
          <w:rFonts w:ascii="Times New Roman" w:eastAsiaTheme="minorEastAsia" w:hAnsi="Times New Roman" w:cs="Times New Roman"/>
          <w:b/>
          <w:bCs/>
        </w:rPr>
        <w:t>0</w:t>
      </w:r>
    </w:p>
    <w:p w14:paraId="7E0DD980" w14:textId="6F60B875" w:rsidR="003604A0" w:rsidRPr="00CB2CF1" w:rsidRDefault="003604A0" w:rsidP="003604A0">
      <w:pPr>
        <w:keepNext/>
        <w:keepLines/>
        <w:widowControl w:val="0"/>
        <w:rPr>
          <w:rFonts w:ascii="Times New Roman" w:eastAsiaTheme="minorEastAsia" w:hAnsi="Times New Roman" w:cs="Times New Roman"/>
          <w:i/>
          <w:iCs/>
        </w:rPr>
      </w:pPr>
      <w:r w:rsidRPr="00CB2CF1">
        <w:rPr>
          <w:rFonts w:ascii="Times New Roman" w:eastAsiaTheme="minorEastAsia" w:hAnsi="Times New Roman" w:cs="Times New Roman"/>
          <w:i/>
          <w:iCs/>
        </w:rPr>
        <w:t>Note Detail Screen</w:t>
      </w:r>
    </w:p>
    <w:p w14:paraId="1F8DF2E6" w14:textId="76A95C0F" w:rsidR="00FD76DC" w:rsidRPr="00CB2CF1" w:rsidRDefault="2403F8F3" w:rsidP="003604A0">
      <w:pPr>
        <w:keepNext/>
        <w:keepLines/>
        <w:widowControl w:val="0"/>
        <w:jc w:val="center"/>
        <w:rPr>
          <w:rFonts w:ascii="Times New Roman" w:eastAsiaTheme="minorEastAsia" w:hAnsi="Times New Roman" w:cs="Times New Roman"/>
          <w:i/>
          <w:iCs/>
        </w:rPr>
      </w:pPr>
      <w:del w:id="272" w:author="asohmbom asohmbom" w:date="2021-09-14T00:58:00Z">
        <w:r w:rsidRPr="00CB2CF1" w:rsidDel="00B272C7">
          <w:rPr>
            <w:rFonts w:ascii="Times New Roman" w:hAnsi="Times New Roman" w:cs="Times New Roman"/>
            <w:noProof/>
          </w:rPr>
          <w:drawing>
            <wp:inline distT="0" distB="0" distL="0" distR="0" wp14:anchorId="039F4D30" wp14:editId="57DD08C5">
              <wp:extent cx="2257713" cy="5185177"/>
              <wp:effectExtent l="0" t="0" r="0" b="0"/>
              <wp:docPr id="263183523" name="Picture 26318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257713" cy="5185177"/>
                      </a:xfrm>
                      <a:prstGeom prst="rect">
                        <a:avLst/>
                      </a:prstGeom>
                    </pic:spPr>
                  </pic:pic>
                </a:graphicData>
              </a:graphic>
            </wp:inline>
          </w:drawing>
        </w:r>
      </w:del>
      <w:r w:rsidR="00FD76DC" w:rsidRPr="00CB2CF1">
        <w:rPr>
          <w:rFonts w:ascii="Times New Roman" w:hAnsi="Times New Roman" w:cs="Times New Roman"/>
        </w:rPr>
        <w:br/>
      </w:r>
      <w:r w:rsidR="00D435EF" w:rsidRPr="00CB2CF1">
        <w:rPr>
          <w:rFonts w:ascii="Times New Roman" w:hAnsi="Times New Roman" w:cs="Times New Roman"/>
          <w:noProof/>
        </w:rPr>
        <w:drawing>
          <wp:inline distT="0" distB="0" distL="0" distR="0" wp14:anchorId="556366CD" wp14:editId="52C8A687">
            <wp:extent cx="2107669" cy="4845465"/>
            <wp:effectExtent l="0" t="0" r="635" b="635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28918" cy="4894315"/>
                    </a:xfrm>
                    <a:prstGeom prst="rect">
                      <a:avLst/>
                    </a:prstGeom>
                  </pic:spPr>
                </pic:pic>
              </a:graphicData>
            </a:graphic>
          </wp:inline>
        </w:drawing>
      </w:r>
    </w:p>
    <w:p w14:paraId="5A3DB58A" w14:textId="77777777" w:rsidR="003604A0" w:rsidRPr="00CB2CF1" w:rsidRDefault="003604A0" w:rsidP="003604A0">
      <w:pPr>
        <w:keepNext/>
        <w:keepLines/>
        <w:widowControl w:val="0"/>
        <w:jc w:val="center"/>
        <w:rPr>
          <w:rFonts w:ascii="Times New Roman" w:eastAsiaTheme="minorEastAsia" w:hAnsi="Times New Roman" w:cs="Times New Roman"/>
          <w:i/>
          <w:iCs/>
        </w:rPr>
      </w:pPr>
    </w:p>
    <w:p w14:paraId="51DD039E" w14:textId="6EE320E8" w:rsidR="00FD76DC" w:rsidRPr="00CB2CF1" w:rsidRDefault="00FD76DC" w:rsidP="4E7B4470">
      <w:pPr>
        <w:spacing w:line="480" w:lineRule="auto"/>
        <w:rPr>
          <w:rFonts w:ascii="Times New Roman" w:eastAsia="Calibri" w:hAnsi="Times New Roman" w:cs="Times New Roman"/>
          <w:color w:val="000000" w:themeColor="text1"/>
        </w:rPr>
      </w:pPr>
      <w:r w:rsidRPr="00CB2CF1">
        <w:rPr>
          <w:rFonts w:ascii="Times New Roman" w:eastAsiaTheme="minorEastAsia" w:hAnsi="Times New Roman" w:cs="Times New Roman"/>
        </w:rPr>
        <w:t xml:space="preserve">In the help option, the application shall answer all the questions the user has about the application and how it should work. The application shall give the user the ability to switch to the Spanish mode. </w:t>
      </w:r>
      <w:r w:rsidR="5570B4AB" w:rsidRPr="00CB2CF1">
        <w:rPr>
          <w:rFonts w:ascii="Times New Roman" w:eastAsia="Calibri" w:hAnsi="Times New Roman" w:cs="Times New Roman"/>
          <w:color w:val="000000" w:themeColor="text1"/>
        </w:rPr>
        <w:t>The bottom of the page shall have four icons. The first icon shall allow the user to go back to the home page, while the second icon shall allow the user to go back to the menu page. The third icon shall allow the user to go to the general setting. The fourth option shall allow the user to go to the notes option.</w:t>
      </w:r>
    </w:p>
    <w:p w14:paraId="132902A4" w14:textId="7E16EA8D"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73" w:author="asohmbom asohmbom" w:date="2021-09-14T01:22:00Z">
        <w:r w:rsidR="00E7717B" w:rsidRPr="00CB2CF1">
          <w:rPr>
            <w:rFonts w:ascii="Times New Roman" w:eastAsiaTheme="minorEastAsia" w:hAnsi="Times New Roman" w:cs="Times New Roman"/>
          </w:rPr>
          <w:t>1</w:t>
        </w:r>
      </w:ins>
      <w:ins w:id="274" w:author="asohmbom asohmbom" w:date="2021-09-14T01:23:00Z">
        <w:r w:rsidR="00E7717B" w:rsidRPr="00CB2CF1">
          <w:rPr>
            <w:rFonts w:ascii="Times New Roman" w:eastAsiaTheme="minorEastAsia" w:hAnsi="Times New Roman" w:cs="Times New Roman"/>
          </w:rPr>
          <w:t xml:space="preserve">1 </w:t>
        </w:r>
      </w:ins>
      <w:del w:id="275" w:author="asohmbom asohmbom" w:date="2021-09-14T01:22:00Z">
        <w:r w:rsidRPr="00CB2CF1" w:rsidDel="00E7717B">
          <w:rPr>
            <w:rFonts w:ascii="Times New Roman" w:eastAsiaTheme="minorEastAsia" w:hAnsi="Times New Roman" w:cs="Times New Roman"/>
          </w:rPr>
          <w:delText xml:space="preserve">7 </w:delText>
        </w:r>
      </w:del>
      <w:r w:rsidRPr="00CB2CF1">
        <w:rPr>
          <w:rFonts w:ascii="Times New Roman" w:eastAsiaTheme="minorEastAsia" w:hAnsi="Times New Roman" w:cs="Times New Roman"/>
        </w:rPr>
        <w:t xml:space="preserve">explains how the help page shall look. </w:t>
      </w:r>
    </w:p>
    <w:p w14:paraId="05268102" w14:textId="1FB62768" w:rsidR="004702C4" w:rsidRPr="00CB2CF1" w:rsidRDefault="004702C4" w:rsidP="004702C4">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lastRenderedPageBreak/>
        <w:t>Figure 1</w:t>
      </w:r>
      <w:r w:rsidRPr="00CB2CF1">
        <w:rPr>
          <w:rFonts w:ascii="Times New Roman" w:eastAsiaTheme="minorEastAsia" w:hAnsi="Times New Roman" w:cs="Times New Roman"/>
          <w:b/>
          <w:bCs/>
        </w:rPr>
        <w:t>1</w:t>
      </w:r>
    </w:p>
    <w:p w14:paraId="51853419" w14:textId="458CF9C5" w:rsidR="00FD76DC" w:rsidRPr="00CB2CF1" w:rsidRDefault="004702C4" w:rsidP="004702C4">
      <w:pPr>
        <w:keepNext/>
        <w:keepLines/>
        <w:widowControl w:val="0"/>
        <w:spacing w:line="480" w:lineRule="auto"/>
        <w:rPr>
          <w:rFonts w:ascii="Times New Roman" w:eastAsiaTheme="minorEastAsia" w:hAnsi="Times New Roman" w:cs="Times New Roman"/>
          <w:i/>
          <w:iCs/>
        </w:rPr>
      </w:pPr>
      <w:r w:rsidRPr="00CB2CF1">
        <w:rPr>
          <w:rFonts w:ascii="Times New Roman" w:eastAsiaTheme="minorEastAsia" w:hAnsi="Times New Roman" w:cs="Times New Roman"/>
          <w:i/>
          <w:iCs/>
        </w:rPr>
        <w:t>Help Screen</w:t>
      </w:r>
    </w:p>
    <w:p w14:paraId="7E2C963E" w14:textId="15290FD6" w:rsidR="00FD76DC" w:rsidRPr="00CB2CF1" w:rsidRDefault="00D435EF" w:rsidP="00C95A31">
      <w:pPr>
        <w:keepNext/>
        <w:keepLines/>
        <w:widowControl w:val="0"/>
        <w:spacing w:line="480" w:lineRule="auto"/>
        <w:jc w:val="center"/>
        <w:rPr>
          <w:rFonts w:ascii="Times New Roman" w:hAnsi="Times New Roman" w:cs="Times New Roman"/>
        </w:rPr>
      </w:pPr>
      <w:r w:rsidRPr="00CB2CF1">
        <w:rPr>
          <w:rFonts w:ascii="Times New Roman" w:hAnsi="Times New Roman" w:cs="Times New Roman"/>
          <w:noProof/>
        </w:rPr>
        <w:drawing>
          <wp:inline distT="0" distB="0" distL="0" distR="0" wp14:anchorId="69EE38E2" wp14:editId="59FDD1F8">
            <wp:extent cx="2107669" cy="4845466"/>
            <wp:effectExtent l="0" t="0" r="635" b="635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0076" cy="4896978"/>
                    </a:xfrm>
                    <a:prstGeom prst="rect">
                      <a:avLst/>
                    </a:prstGeom>
                  </pic:spPr>
                </pic:pic>
              </a:graphicData>
            </a:graphic>
          </wp:inline>
        </w:drawing>
      </w:r>
    </w:p>
    <w:p w14:paraId="2808AD37" w14:textId="65AD6805" w:rsidR="00FD76DC" w:rsidRPr="00CB2CF1" w:rsidRDefault="00FD76DC" w:rsidP="4E7B4470">
      <w:pPr>
        <w:spacing w:line="480" w:lineRule="auto"/>
        <w:rPr>
          <w:rFonts w:ascii="Times New Roman" w:eastAsia="Calibri" w:hAnsi="Times New Roman" w:cs="Times New Roman"/>
          <w:color w:val="000000" w:themeColor="text1"/>
        </w:rPr>
      </w:pPr>
      <w:r w:rsidRPr="00CB2CF1">
        <w:rPr>
          <w:rFonts w:ascii="Times New Roman" w:eastAsiaTheme="minorEastAsia" w:hAnsi="Times New Roman" w:cs="Times New Roman"/>
        </w:rPr>
        <w:t xml:space="preserve">In the Sync to Cloud option, the user shall not be worried about losing his notes, because the application shall allow the user to upload his notes by logging into the cloud service. The application offers one options: Google Drive. The user shall click on the login button to login to cloud and upload the noted. </w:t>
      </w:r>
      <w:r w:rsidR="6B26D392" w:rsidRPr="00CB2CF1">
        <w:rPr>
          <w:rFonts w:ascii="Times New Roman" w:eastAsia="Calibri" w:hAnsi="Times New Roman" w:cs="Times New Roman"/>
          <w:color w:val="000000" w:themeColor="text1"/>
        </w:rPr>
        <w:t>The bottom of the page shall have four icons. The first icon shall allow the user to go back to the home page, while the second icon shall allow the user to go back to the menu page. The third icon shall allow the user to go to the general setting. The fourth option shall allow the user to go to the notes option</w:t>
      </w:r>
    </w:p>
    <w:p w14:paraId="28716357" w14:textId="77777777" w:rsidR="000E6261" w:rsidRPr="00CB2CF1" w:rsidRDefault="00FD76DC" w:rsidP="000E6261">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lastRenderedPageBreak/>
        <w:t xml:space="preserve">Figure </w:t>
      </w:r>
      <w:ins w:id="276" w:author="asohmbom asohmbom" w:date="2021-09-14T01:23:00Z">
        <w:r w:rsidR="00E7717B" w:rsidRPr="00CB2CF1">
          <w:rPr>
            <w:rFonts w:ascii="Times New Roman" w:eastAsiaTheme="minorEastAsia" w:hAnsi="Times New Roman" w:cs="Times New Roman"/>
          </w:rPr>
          <w:t>12</w:t>
        </w:r>
      </w:ins>
      <w:del w:id="277" w:author="asohmbom asohmbom" w:date="2021-09-14T01:23:00Z">
        <w:r w:rsidRPr="00CB2CF1" w:rsidDel="00E7717B">
          <w:rPr>
            <w:rFonts w:ascii="Times New Roman" w:eastAsiaTheme="minorEastAsia" w:hAnsi="Times New Roman" w:cs="Times New Roman"/>
          </w:rPr>
          <w:delText>8</w:delText>
        </w:r>
      </w:del>
      <w:r w:rsidRPr="00CB2CF1">
        <w:rPr>
          <w:rFonts w:ascii="Times New Roman" w:eastAsiaTheme="minorEastAsia" w:hAnsi="Times New Roman" w:cs="Times New Roman"/>
        </w:rPr>
        <w:t xml:space="preserve"> – Cloud setting screen: explains how the Upload to Cloud shall look.</w:t>
      </w:r>
      <w:del w:id="278" w:author="asohmbom asohmbom" w:date="2021-09-14T00:53:00Z">
        <w:r w:rsidR="71DDB08D" w:rsidRPr="00CB2CF1" w:rsidDel="00B272C7">
          <w:rPr>
            <w:rFonts w:ascii="Times New Roman" w:hAnsi="Times New Roman" w:cs="Times New Roman"/>
            <w:noProof/>
          </w:rPr>
          <w:drawing>
            <wp:inline distT="0" distB="0" distL="0" distR="0" wp14:anchorId="4FA0055A" wp14:editId="0B2E6673">
              <wp:extent cx="2252008" cy="5172075"/>
              <wp:effectExtent l="0" t="0" r="0" b="0"/>
              <wp:docPr id="124291747" name="Picture 12429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252008" cy="5172075"/>
                      </a:xfrm>
                      <a:prstGeom prst="rect">
                        <a:avLst/>
                      </a:prstGeom>
                    </pic:spPr>
                  </pic:pic>
                </a:graphicData>
              </a:graphic>
            </wp:inline>
          </w:drawing>
        </w:r>
      </w:del>
    </w:p>
    <w:p w14:paraId="0B4DFA6D" w14:textId="43B58E91" w:rsidR="000E6261" w:rsidRPr="00CB2CF1" w:rsidRDefault="00FD2137" w:rsidP="000E6261">
      <w:pPr>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t>Figure 1</w:t>
      </w:r>
      <w:r w:rsidRPr="00CB2CF1">
        <w:rPr>
          <w:rFonts w:ascii="Times New Roman" w:eastAsiaTheme="minorEastAsia" w:hAnsi="Times New Roman" w:cs="Times New Roman"/>
          <w:b/>
          <w:bCs/>
        </w:rPr>
        <w:t>2</w:t>
      </w:r>
    </w:p>
    <w:p w14:paraId="272B2D4A" w14:textId="4ABE97D8" w:rsidR="000E6261" w:rsidRPr="00CB2CF1" w:rsidRDefault="000E6261" w:rsidP="000E6261">
      <w:pPr>
        <w:spacing w:line="480" w:lineRule="auto"/>
        <w:rPr>
          <w:rFonts w:ascii="Times New Roman" w:eastAsiaTheme="minorEastAsia" w:hAnsi="Times New Roman" w:cs="Times New Roman"/>
          <w:i/>
          <w:iCs/>
        </w:rPr>
      </w:pPr>
      <w:r w:rsidRPr="00CB2CF1">
        <w:rPr>
          <w:rFonts w:ascii="Times New Roman" w:eastAsiaTheme="minorEastAsia" w:hAnsi="Times New Roman" w:cs="Times New Roman"/>
          <w:i/>
          <w:iCs/>
        </w:rPr>
        <w:t>Cloud Setting Screen</w:t>
      </w:r>
    </w:p>
    <w:p w14:paraId="04919829" w14:textId="77777777" w:rsidR="00067DE5" w:rsidRPr="00CB2CF1" w:rsidRDefault="000E6261" w:rsidP="00067DE5">
      <w:pPr>
        <w:spacing w:line="480" w:lineRule="auto"/>
        <w:jc w:val="center"/>
        <w:rPr>
          <w:rFonts w:ascii="Times New Roman" w:eastAsiaTheme="minorEastAsia" w:hAnsi="Times New Roman" w:cs="Times New Roman"/>
        </w:rPr>
      </w:pPr>
      <w:r w:rsidRPr="00CB2CF1">
        <w:rPr>
          <w:rFonts w:ascii="Times New Roman" w:hAnsi="Times New Roman" w:cs="Times New Roman"/>
          <w:noProof/>
        </w:rPr>
        <w:drawing>
          <wp:inline distT="0" distB="0" distL="0" distR="0" wp14:anchorId="18B172C8" wp14:editId="4CA711AE">
            <wp:extent cx="2111375" cy="4853986"/>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18299" cy="4869904"/>
                    </a:xfrm>
                    <a:prstGeom prst="rect">
                      <a:avLst/>
                    </a:prstGeom>
                  </pic:spPr>
                </pic:pic>
              </a:graphicData>
            </a:graphic>
          </wp:inline>
        </w:drawing>
      </w:r>
    </w:p>
    <w:p w14:paraId="1BAF8F72" w14:textId="047B2D9D" w:rsidR="00FD76DC" w:rsidRPr="00CB2CF1" w:rsidRDefault="00FD76DC" w:rsidP="00067DE5">
      <w:pPr>
        <w:spacing w:line="480" w:lineRule="auto"/>
        <w:rPr>
          <w:rFonts w:ascii="Times New Roman" w:eastAsiaTheme="minorEastAsia" w:hAnsi="Times New Roman" w:cs="Times New Roman"/>
        </w:rPr>
      </w:pPr>
      <w:r w:rsidRPr="00CB2CF1">
        <w:rPr>
          <w:rFonts w:ascii="Times New Roman" w:hAnsi="Times New Roman" w:cs="Times New Roman"/>
        </w:rPr>
        <w:br/>
      </w:r>
      <w:r w:rsidRPr="00CB2CF1">
        <w:rPr>
          <w:rFonts w:ascii="Times New Roman" w:eastAsiaTheme="minorEastAsia" w:hAnsi="Times New Roman" w:cs="Times New Roman"/>
        </w:rPr>
        <w:t xml:space="preserve">In the general settings, the user shall be allowed to change the font settings. It shall also allow the user to decide how many days he wants to save the notes on the application. There shall be a setting on the page where the user shall be allowed to change the application's language from English to Spanish and vice versa. Also, on this page, there shall be an option to change the </w:t>
      </w:r>
      <w:r w:rsidRPr="00CB2CF1">
        <w:rPr>
          <w:rFonts w:ascii="Times New Roman" w:eastAsiaTheme="minorEastAsia" w:hAnsi="Times New Roman" w:cs="Times New Roman"/>
        </w:rPr>
        <w:lastRenderedPageBreak/>
        <w:t xml:space="preserve">application's security settings, where the user shall be allowed to </w:t>
      </w:r>
      <w:del w:id="279" w:author="asohmbom asohmbom" w:date="2021-09-14T00:33:00Z">
        <w:r w:rsidRPr="00CB2CF1" w:rsidDel="00C15C0E">
          <w:rPr>
            <w:rFonts w:ascii="Times New Roman" w:eastAsiaTheme="minorEastAsia" w:hAnsi="Times New Roman" w:cs="Times New Roman"/>
          </w:rPr>
          <w:delText xml:space="preserve">add </w:delText>
        </w:r>
      </w:del>
      <w:ins w:id="280" w:author="asohmbom asohmbom" w:date="2021-09-14T00:34:00Z">
        <w:r w:rsidR="00AF1366" w:rsidRPr="00CB2CF1">
          <w:rPr>
            <w:rFonts w:ascii="Times New Roman" w:eastAsiaTheme="minorEastAsia" w:hAnsi="Times New Roman" w:cs="Times New Roman"/>
          </w:rPr>
          <w:t>enable</w:t>
        </w:r>
      </w:ins>
      <w:ins w:id="281" w:author="asohmbom asohmbom" w:date="2021-09-14T00:33:00Z">
        <w:r w:rsidR="00C15C0E" w:rsidRPr="00CB2CF1">
          <w:rPr>
            <w:rFonts w:ascii="Times New Roman" w:eastAsiaTheme="minorEastAsia" w:hAnsi="Times New Roman" w:cs="Times New Roman"/>
          </w:rPr>
          <w:t xml:space="preserve"> the use of the device’s</w:t>
        </w:r>
      </w:ins>
      <w:r w:rsidR="00B5181D" w:rsidRPr="00CB2CF1">
        <w:rPr>
          <w:rFonts w:ascii="Times New Roman" w:eastAsiaTheme="minorEastAsia" w:hAnsi="Times New Roman" w:cs="Times New Roman"/>
        </w:rPr>
        <w:t xml:space="preserve"> </w:t>
      </w:r>
      <w:ins w:id="282" w:author="asohmbom asohmbom" w:date="2021-09-14T00:34:00Z">
        <w:r w:rsidR="00C15C0E" w:rsidRPr="00CB2CF1">
          <w:rPr>
            <w:rFonts w:ascii="Times New Roman" w:eastAsiaTheme="minorEastAsia" w:hAnsi="Times New Roman" w:cs="Times New Roman"/>
          </w:rPr>
          <w:t xml:space="preserve">supported </w:t>
        </w:r>
      </w:ins>
      <w:ins w:id="283" w:author="asohmbom asohmbom" w:date="2021-09-14T00:33:00Z">
        <w:r w:rsidR="00C15C0E" w:rsidRPr="00CB2CF1">
          <w:rPr>
            <w:rFonts w:ascii="Times New Roman" w:eastAsiaTheme="minorEastAsia" w:hAnsi="Times New Roman" w:cs="Times New Roman"/>
          </w:rPr>
          <w:t>security</w:t>
        </w:r>
      </w:ins>
      <w:ins w:id="284" w:author="asohmbom asohmbom" w:date="2021-09-14T00:34:00Z">
        <w:r w:rsidR="00C15C0E" w:rsidRPr="00CB2CF1">
          <w:rPr>
            <w:rFonts w:ascii="Times New Roman" w:eastAsiaTheme="minorEastAsia" w:hAnsi="Times New Roman" w:cs="Times New Roman"/>
          </w:rPr>
          <w:t xml:space="preserve"> features</w:t>
        </w:r>
      </w:ins>
      <w:del w:id="285" w:author="asohmbom asohmbom" w:date="2021-09-14T00:34:00Z">
        <w:r w:rsidRPr="00CB2CF1" w:rsidDel="00C15C0E">
          <w:rPr>
            <w:rFonts w:ascii="Times New Roman" w:eastAsiaTheme="minorEastAsia" w:hAnsi="Times New Roman" w:cs="Times New Roman"/>
          </w:rPr>
          <w:delText>a passphrase</w:delText>
        </w:r>
      </w:del>
      <w:r w:rsidRPr="00CB2CF1">
        <w:rPr>
          <w:rFonts w:ascii="Times New Roman" w:eastAsiaTheme="minorEastAsia" w:hAnsi="Times New Roman" w:cs="Times New Roman"/>
        </w:rPr>
        <w:t xml:space="preserve"> to secure</w:t>
      </w:r>
      <w:ins w:id="286" w:author="asohmbom asohmbom" w:date="2021-09-14T00:34:00Z">
        <w:r w:rsidR="00C15C0E" w:rsidRPr="00CB2CF1">
          <w:rPr>
            <w:rFonts w:ascii="Times New Roman" w:eastAsiaTheme="minorEastAsia" w:hAnsi="Times New Roman" w:cs="Times New Roman"/>
          </w:rPr>
          <w:t xml:space="preserve"> access</w:t>
        </w:r>
      </w:ins>
      <w:r w:rsidRPr="00CB2CF1">
        <w:rPr>
          <w:rFonts w:ascii="Times New Roman" w:eastAsiaTheme="minorEastAsia" w:hAnsi="Times New Roman" w:cs="Times New Roman"/>
        </w:rPr>
        <w:t xml:space="preserve"> the notes.</w:t>
      </w:r>
    </w:p>
    <w:p w14:paraId="1B945865" w14:textId="77777777" w:rsidR="00277714" w:rsidRPr="00CB2CF1" w:rsidRDefault="1C4EB564" w:rsidP="00277714">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ins w:id="287" w:author="asohmbom asohmbom" w:date="2021-09-14T01:23:00Z">
        <w:r w:rsidR="00E7717B" w:rsidRPr="00CB2CF1">
          <w:rPr>
            <w:rFonts w:ascii="Times New Roman" w:eastAsiaTheme="minorEastAsia" w:hAnsi="Times New Roman" w:cs="Times New Roman"/>
          </w:rPr>
          <w:t>13:</w:t>
        </w:r>
      </w:ins>
      <w:del w:id="288" w:author="asohmbom asohmbom" w:date="2021-09-14T01:23:00Z">
        <w:r w:rsidRPr="00CB2CF1" w:rsidDel="00E7717B">
          <w:rPr>
            <w:rFonts w:ascii="Times New Roman" w:eastAsiaTheme="minorEastAsia" w:hAnsi="Times New Roman" w:cs="Times New Roman"/>
          </w:rPr>
          <w:delText>9</w:delText>
        </w:r>
      </w:del>
      <w:r w:rsidRPr="00CB2CF1">
        <w:rPr>
          <w:rFonts w:ascii="Times New Roman" w:eastAsiaTheme="minorEastAsia" w:hAnsi="Times New Roman" w:cs="Times New Roman"/>
        </w:rPr>
        <w:t xml:space="preserve"> illustrates how the general page should look.</w:t>
      </w:r>
    </w:p>
    <w:p w14:paraId="1B5788D7" w14:textId="77777777" w:rsidR="00277714" w:rsidRPr="00CB2CF1" w:rsidRDefault="00277714" w:rsidP="00277714">
      <w:pPr>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t>Figure 1</w:t>
      </w:r>
      <w:r w:rsidRPr="00CB2CF1">
        <w:rPr>
          <w:rFonts w:ascii="Times New Roman" w:eastAsiaTheme="minorEastAsia" w:hAnsi="Times New Roman" w:cs="Times New Roman"/>
          <w:b/>
          <w:bCs/>
        </w:rPr>
        <w:t>3</w:t>
      </w:r>
    </w:p>
    <w:p w14:paraId="46397FDC" w14:textId="70E85025" w:rsidR="00277714" w:rsidRPr="00CB2CF1" w:rsidRDefault="00277714" w:rsidP="00277714">
      <w:pPr>
        <w:spacing w:line="480" w:lineRule="auto"/>
        <w:rPr>
          <w:rFonts w:ascii="Times New Roman" w:eastAsiaTheme="minorEastAsia" w:hAnsi="Times New Roman" w:cs="Times New Roman"/>
        </w:rPr>
      </w:pPr>
      <w:r w:rsidRPr="00CB2CF1">
        <w:rPr>
          <w:rFonts w:ascii="Times New Roman" w:eastAsiaTheme="minorEastAsia" w:hAnsi="Times New Roman" w:cs="Times New Roman"/>
          <w:i/>
          <w:iCs/>
        </w:rPr>
        <w:t>General Setting</w:t>
      </w:r>
      <w:del w:id="289" w:author="asohmbom asohmbom" w:date="2021-09-14T00:53:00Z">
        <w:r w:rsidR="41F09C01" w:rsidRPr="00CB2CF1" w:rsidDel="00B272C7">
          <w:rPr>
            <w:rFonts w:ascii="Times New Roman" w:hAnsi="Times New Roman" w:cs="Times New Roman"/>
            <w:noProof/>
          </w:rPr>
          <w:drawing>
            <wp:inline distT="0" distB="0" distL="0" distR="0" wp14:anchorId="64A3AE8A" wp14:editId="71C14692">
              <wp:extent cx="2243713" cy="5153025"/>
              <wp:effectExtent l="0" t="0" r="0" b="0"/>
              <wp:docPr id="450948817" name="Picture 45094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43713" cy="5153025"/>
                      </a:xfrm>
                      <a:prstGeom prst="rect">
                        <a:avLst/>
                      </a:prstGeom>
                    </pic:spPr>
                  </pic:pic>
                </a:graphicData>
              </a:graphic>
            </wp:inline>
          </w:drawing>
        </w:r>
      </w:del>
      <w:r w:rsidRPr="00CB2CF1">
        <w:rPr>
          <w:rFonts w:ascii="Times New Roman" w:eastAsiaTheme="minorEastAsia" w:hAnsi="Times New Roman" w:cs="Times New Roman"/>
        </w:rPr>
        <w:tab/>
      </w:r>
    </w:p>
    <w:p w14:paraId="6FB2969A" w14:textId="364EB3C3" w:rsidR="00FD76DC" w:rsidRPr="00CB2CF1" w:rsidRDefault="00CC365D" w:rsidP="005D24AB">
      <w:pPr>
        <w:keepNext/>
        <w:keepLines/>
        <w:widowControl w:val="0"/>
        <w:spacing w:line="480" w:lineRule="auto"/>
        <w:jc w:val="center"/>
        <w:rPr>
          <w:rFonts w:ascii="Times New Roman" w:eastAsia="Times New Roman" w:hAnsi="Times New Roman" w:cs="Times New Roman"/>
        </w:rPr>
      </w:pPr>
      <w:r w:rsidRPr="00CB2CF1">
        <w:rPr>
          <w:rFonts w:ascii="Times New Roman" w:eastAsia="Times New Roman" w:hAnsi="Times New Roman" w:cs="Times New Roman"/>
          <w:noProof/>
        </w:rPr>
        <w:drawing>
          <wp:inline distT="0" distB="0" distL="0" distR="0" wp14:anchorId="3E1EE10E" wp14:editId="2F9AF0FA">
            <wp:extent cx="2107668" cy="4845465"/>
            <wp:effectExtent l="0" t="0" r="635"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1429" cy="4900090"/>
                    </a:xfrm>
                    <a:prstGeom prst="rect">
                      <a:avLst/>
                    </a:prstGeom>
                  </pic:spPr>
                </pic:pic>
              </a:graphicData>
            </a:graphic>
          </wp:inline>
        </w:drawing>
      </w:r>
      <w:r w:rsidRPr="00CB2CF1">
        <w:rPr>
          <w:rFonts w:ascii="Times New Roman" w:eastAsia="Times New Roman" w:hAnsi="Times New Roman" w:cs="Times New Roman"/>
          <w:noProof/>
        </w:rPr>
        <w:drawing>
          <wp:inline distT="0" distB="0" distL="0" distR="0" wp14:anchorId="0453077A" wp14:editId="3755C80C">
            <wp:extent cx="2107669" cy="4845465"/>
            <wp:effectExtent l="0" t="0" r="635" b="635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5021" cy="4908347"/>
                    </a:xfrm>
                    <a:prstGeom prst="rect">
                      <a:avLst/>
                    </a:prstGeom>
                  </pic:spPr>
                </pic:pic>
              </a:graphicData>
            </a:graphic>
          </wp:inline>
        </w:drawing>
      </w:r>
    </w:p>
    <w:p w14:paraId="3148942C" w14:textId="77777777" w:rsidR="00FD76DC" w:rsidRPr="00CB2CF1" w:rsidRDefault="00FD76DC" w:rsidP="00FD76DC">
      <w:pPr>
        <w:spacing w:line="480" w:lineRule="auto"/>
        <w:rPr>
          <w:rFonts w:ascii="Times New Roman" w:eastAsia="Times New Roman" w:hAnsi="Times New Roman" w:cs="Times New Roman"/>
        </w:rPr>
      </w:pPr>
    </w:p>
    <w:p w14:paraId="05824581" w14:textId="6FE6E021" w:rsidR="00FD76DC" w:rsidRPr="00CB2CF1" w:rsidRDefault="00FD76DC" w:rsidP="00FD76DC">
      <w:pPr>
        <w:spacing w:line="480" w:lineRule="auto"/>
        <w:rPr>
          <w:rFonts w:ascii="Times New Roman" w:eastAsia="Calibri" w:hAnsi="Times New Roman" w:cs="Times New Roman"/>
          <w:color w:val="000000" w:themeColor="text1"/>
        </w:rPr>
      </w:pPr>
      <w:r w:rsidRPr="00CB2CF1">
        <w:rPr>
          <w:rFonts w:ascii="Times New Roman" w:eastAsiaTheme="minorEastAsia" w:hAnsi="Times New Roman" w:cs="Times New Roman"/>
        </w:rPr>
        <w:t xml:space="preserve">The final option is the security option. In this option, the user shall </w:t>
      </w:r>
      <w:del w:id="290" w:author="asohmbom asohmbom" w:date="2021-09-14T00:34:00Z">
        <w:r w:rsidRPr="00CB2CF1" w:rsidDel="00AF1366">
          <w:rPr>
            <w:rFonts w:ascii="Times New Roman" w:eastAsiaTheme="minorEastAsia" w:hAnsi="Times New Roman" w:cs="Times New Roman"/>
          </w:rPr>
          <w:delText>set up</w:delText>
        </w:r>
      </w:del>
      <w:ins w:id="291" w:author="asohmbom asohmbom" w:date="2021-09-14T00:34:00Z">
        <w:r w:rsidR="00AF1366" w:rsidRPr="00CB2CF1">
          <w:rPr>
            <w:rFonts w:ascii="Times New Roman" w:eastAsiaTheme="minorEastAsia" w:hAnsi="Times New Roman" w:cs="Times New Roman"/>
          </w:rPr>
          <w:t>enable the user of the device’s existing security featur</w:t>
        </w:r>
      </w:ins>
      <w:ins w:id="292" w:author="asohmbom asohmbom" w:date="2021-09-14T00:35:00Z">
        <w:r w:rsidR="00AF1366" w:rsidRPr="00CB2CF1">
          <w:rPr>
            <w:rFonts w:ascii="Times New Roman" w:eastAsiaTheme="minorEastAsia" w:hAnsi="Times New Roman" w:cs="Times New Roman"/>
          </w:rPr>
          <w:t xml:space="preserve">e </w:t>
        </w:r>
      </w:ins>
      <w:del w:id="293" w:author="asohmbom asohmbom" w:date="2021-09-14T00:35:00Z">
        <w:r w:rsidRPr="00CB2CF1" w:rsidDel="00AF1366">
          <w:rPr>
            <w:rFonts w:ascii="Times New Roman" w:eastAsiaTheme="minorEastAsia" w:hAnsi="Times New Roman" w:cs="Times New Roman"/>
          </w:rPr>
          <w:delText xml:space="preserve"> a passphrase </w:delText>
        </w:r>
      </w:del>
      <w:r w:rsidRPr="00CB2CF1">
        <w:rPr>
          <w:rFonts w:ascii="Times New Roman" w:eastAsiaTheme="minorEastAsia" w:hAnsi="Times New Roman" w:cs="Times New Roman"/>
        </w:rPr>
        <w:t>to protect the privacy of his notes.</w:t>
      </w:r>
      <w:ins w:id="294" w:author="asohmbom asohmbom" w:date="2021-09-14T00:35:00Z">
        <w:r w:rsidR="00AF1366" w:rsidRPr="00CB2CF1">
          <w:rPr>
            <w:rFonts w:ascii="Times New Roman" w:eastAsiaTheme="minorEastAsia" w:hAnsi="Times New Roman" w:cs="Times New Roman"/>
          </w:rPr>
          <w:t xml:space="preserve"> </w:t>
        </w:r>
      </w:ins>
      <w:del w:id="295" w:author="asohmbom asohmbom" w:date="2021-09-14T00:35:00Z">
        <w:r w:rsidRPr="00CB2CF1" w:rsidDel="00AF1366">
          <w:rPr>
            <w:rFonts w:ascii="Times New Roman" w:eastAsiaTheme="minorEastAsia" w:hAnsi="Times New Roman" w:cs="Times New Roman"/>
          </w:rPr>
          <w:delText xml:space="preserve"> After the user sets up the passphrase, the application shall ask the passphrase every time before accessing the notes page. The user shall enter his email address on the security page, enter and re-enter the passphrase, and click save. If the user forgets the passphrase, he should click on “Forgot my Passphrase.” Then the application shall ask for an email address to send a link to reset the passphrase. </w:delText>
        </w:r>
      </w:del>
      <w:r w:rsidR="28F3AA04" w:rsidRPr="00CB2CF1">
        <w:rPr>
          <w:rFonts w:ascii="Times New Roman" w:eastAsia="Calibri" w:hAnsi="Times New Roman" w:cs="Times New Roman"/>
          <w:color w:val="000000" w:themeColor="text1"/>
        </w:rPr>
        <w:t xml:space="preserve">The bottom of the page shall have four icons. The first icon shall allow the user to go back to the home page, while the second </w:t>
      </w:r>
      <w:r w:rsidR="28F3AA04" w:rsidRPr="00CB2CF1">
        <w:rPr>
          <w:rFonts w:ascii="Times New Roman" w:eastAsia="Calibri" w:hAnsi="Times New Roman" w:cs="Times New Roman"/>
          <w:color w:val="000000" w:themeColor="text1"/>
        </w:rPr>
        <w:lastRenderedPageBreak/>
        <w:t>icon shall allow the user to go back to the menu page. The third icon shall allow the user to go to the general setting. The fourth option shall allow the user to go to the notes option.</w:t>
      </w:r>
    </w:p>
    <w:p w14:paraId="2EB70DC6" w14:textId="77777777" w:rsidR="00AD089F" w:rsidRPr="00CB2CF1" w:rsidRDefault="00FD76DC" w:rsidP="00AD089F">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 xml:space="preserve">Figure </w:t>
      </w:r>
      <w:r w:rsidR="3B92C0E5" w:rsidRPr="00CB2CF1">
        <w:rPr>
          <w:rFonts w:ascii="Times New Roman" w:eastAsiaTheme="minorEastAsia" w:hAnsi="Times New Roman" w:cs="Times New Roman"/>
        </w:rPr>
        <w:t>1</w:t>
      </w:r>
      <w:ins w:id="296" w:author="asohmbom asohmbom" w:date="2021-09-14T01:23:00Z">
        <w:r w:rsidR="00E7717B" w:rsidRPr="00CB2CF1">
          <w:rPr>
            <w:rFonts w:ascii="Times New Roman" w:eastAsiaTheme="minorEastAsia" w:hAnsi="Times New Roman" w:cs="Times New Roman"/>
          </w:rPr>
          <w:t>4:</w:t>
        </w:r>
      </w:ins>
      <w:del w:id="297" w:author="asohmbom asohmbom" w:date="2021-09-14T01:22:00Z">
        <w:r w:rsidR="3B92C0E5" w:rsidRPr="00CB2CF1" w:rsidDel="00E7717B">
          <w:rPr>
            <w:rFonts w:ascii="Times New Roman" w:eastAsiaTheme="minorEastAsia" w:hAnsi="Times New Roman" w:cs="Times New Roman"/>
          </w:rPr>
          <w:delText>0</w:delText>
        </w:r>
      </w:del>
      <w:r w:rsidRPr="00CB2CF1">
        <w:rPr>
          <w:rFonts w:ascii="Times New Roman" w:eastAsiaTheme="minorEastAsia" w:hAnsi="Times New Roman" w:cs="Times New Roman"/>
        </w:rPr>
        <w:t xml:space="preserve"> </w:t>
      </w:r>
      <w:r w:rsidR="00D20118" w:rsidRPr="00CB2CF1">
        <w:rPr>
          <w:rFonts w:ascii="Times New Roman" w:eastAsiaTheme="minorEastAsia" w:hAnsi="Times New Roman" w:cs="Times New Roman"/>
        </w:rPr>
        <w:t>shows the</w:t>
      </w:r>
      <w:r w:rsidRPr="00CB2CF1">
        <w:rPr>
          <w:rFonts w:ascii="Times New Roman" w:eastAsiaTheme="minorEastAsia" w:hAnsi="Times New Roman" w:cs="Times New Roman"/>
        </w:rPr>
        <w:t xml:space="preserve"> security </w:t>
      </w:r>
      <w:r w:rsidR="00D20118" w:rsidRPr="00CB2CF1">
        <w:rPr>
          <w:rFonts w:ascii="Times New Roman" w:eastAsiaTheme="minorEastAsia" w:hAnsi="Times New Roman" w:cs="Times New Roman"/>
        </w:rPr>
        <w:t>screen</w:t>
      </w:r>
      <w:r w:rsidRPr="00CB2CF1">
        <w:rPr>
          <w:rFonts w:ascii="Times New Roman" w:eastAsiaTheme="minorEastAsia" w:hAnsi="Times New Roman" w:cs="Times New Roman"/>
        </w:rPr>
        <w:t xml:space="preserve">. </w:t>
      </w:r>
      <w:del w:id="298" w:author="asohmbom asohmbom" w:date="2021-09-14T00:53:00Z">
        <w:r w:rsidR="1CF0D2AE" w:rsidRPr="00CB2CF1" w:rsidDel="00B272C7">
          <w:rPr>
            <w:rFonts w:ascii="Times New Roman" w:hAnsi="Times New Roman" w:cs="Times New Roman"/>
            <w:noProof/>
          </w:rPr>
          <w:drawing>
            <wp:inline distT="0" distB="0" distL="0" distR="0" wp14:anchorId="462C68DE" wp14:editId="15FA6CBA">
              <wp:extent cx="2298018" cy="5277746"/>
              <wp:effectExtent l="0" t="0" r="0" b="0"/>
              <wp:docPr id="1582629377" name="Picture 158262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298018" cy="5277746"/>
                      </a:xfrm>
                      <a:prstGeom prst="rect">
                        <a:avLst/>
                      </a:prstGeom>
                    </pic:spPr>
                  </pic:pic>
                </a:graphicData>
              </a:graphic>
            </wp:inline>
          </w:drawing>
        </w:r>
      </w:del>
    </w:p>
    <w:p w14:paraId="5E81AFF6" w14:textId="77777777" w:rsidR="00AD089F" w:rsidRPr="00CB2CF1" w:rsidRDefault="00AD089F" w:rsidP="00AD089F">
      <w:pPr>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t>Figure 1</w:t>
      </w:r>
      <w:r w:rsidRPr="00CB2CF1">
        <w:rPr>
          <w:rFonts w:ascii="Times New Roman" w:eastAsiaTheme="minorEastAsia" w:hAnsi="Times New Roman" w:cs="Times New Roman"/>
          <w:b/>
          <w:bCs/>
        </w:rPr>
        <w:t>4</w:t>
      </w:r>
    </w:p>
    <w:p w14:paraId="043BB190" w14:textId="56A6F7EA" w:rsidR="00AD089F" w:rsidRPr="00CB2CF1" w:rsidRDefault="00AD089F" w:rsidP="00AD089F">
      <w:pPr>
        <w:spacing w:line="480" w:lineRule="auto"/>
        <w:rPr>
          <w:ins w:id="299" w:author="asohmbom asohmbom" w:date="2021-09-14T00:54:00Z"/>
          <w:rFonts w:ascii="Times New Roman" w:eastAsiaTheme="minorEastAsia" w:hAnsi="Times New Roman" w:cs="Times New Roman"/>
        </w:rPr>
      </w:pPr>
      <w:r w:rsidRPr="00CB2CF1">
        <w:rPr>
          <w:rFonts w:ascii="Times New Roman" w:eastAsiaTheme="minorEastAsia" w:hAnsi="Times New Roman" w:cs="Times New Roman"/>
          <w:i/>
          <w:iCs/>
        </w:rPr>
        <w:t>Security Screen</w:t>
      </w:r>
    </w:p>
    <w:p w14:paraId="7B2501F5" w14:textId="55C91D59" w:rsidR="00AD089F" w:rsidRPr="00CB2CF1" w:rsidRDefault="00935B4C" w:rsidP="00AD089F">
      <w:pPr>
        <w:keepNext/>
        <w:keepLines/>
        <w:widowControl w:val="0"/>
        <w:spacing w:line="480" w:lineRule="auto"/>
        <w:jc w:val="center"/>
        <w:rPr>
          <w:ins w:id="300" w:author="asohmbom asohmbom" w:date="2021-09-14T00:54:00Z"/>
          <w:rFonts w:ascii="Times New Roman" w:hAnsi="Times New Roman" w:cs="Times New Roman"/>
        </w:rPr>
      </w:pPr>
      <w:r w:rsidRPr="00CB2CF1">
        <w:rPr>
          <w:rFonts w:ascii="Times New Roman" w:hAnsi="Times New Roman" w:cs="Times New Roman"/>
          <w:noProof/>
        </w:rPr>
        <w:drawing>
          <wp:inline distT="0" distB="0" distL="0" distR="0" wp14:anchorId="1E518D49" wp14:editId="012ED237">
            <wp:extent cx="2102265" cy="4833042"/>
            <wp:effectExtent l="0" t="0" r="6350" b="0"/>
            <wp:docPr id="27" name="Picture 2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25770" cy="4887078"/>
                    </a:xfrm>
                    <a:prstGeom prst="rect">
                      <a:avLst/>
                    </a:prstGeom>
                  </pic:spPr>
                </pic:pic>
              </a:graphicData>
            </a:graphic>
          </wp:inline>
        </w:drawing>
      </w:r>
    </w:p>
    <w:p w14:paraId="49A45626" w14:textId="13CACACA" w:rsidR="00DD78C2" w:rsidRPr="00CB2CF1" w:rsidRDefault="00B272C7">
      <w:pPr>
        <w:spacing w:line="480" w:lineRule="auto"/>
        <w:rPr>
          <w:ins w:id="301" w:author="asohmbom asohmbom" w:date="2021-09-14T01:00:00Z"/>
          <w:rFonts w:ascii="Times New Roman" w:eastAsiaTheme="minorEastAsia" w:hAnsi="Times New Roman" w:cs="Times New Roman"/>
          <w:rPrChange w:id="302" w:author="asohmbom asohmbom" w:date="2021-09-14T01:23:00Z">
            <w:rPr>
              <w:ins w:id="303" w:author="asohmbom asohmbom" w:date="2021-09-14T01:00:00Z"/>
              <w:rFonts w:ascii="Calibri" w:eastAsia="Calibri" w:hAnsi="Calibri" w:cs="Calibri"/>
              <w:sz w:val="22"/>
              <w:szCs w:val="22"/>
            </w:rPr>
          </w:rPrChange>
        </w:rPr>
        <w:pPrChange w:id="304" w:author="asohmbom asohmbom" w:date="2021-09-14T01:23:00Z">
          <w:pPr>
            <w:spacing w:line="257" w:lineRule="auto"/>
          </w:pPr>
        </w:pPrChange>
      </w:pPr>
      <w:ins w:id="305" w:author="asohmbom asohmbom" w:date="2021-09-14T00:54:00Z">
        <w:r w:rsidRPr="00CB2CF1">
          <w:rPr>
            <w:rFonts w:ascii="Times New Roman" w:eastAsiaTheme="minorEastAsia" w:hAnsi="Times New Roman" w:cs="Times New Roman"/>
            <w:rPrChange w:id="306" w:author="asohmbom asohmbom" w:date="2021-09-14T01:23:00Z">
              <w:rPr>
                <w:rFonts w:ascii="Calibri" w:eastAsia="Calibri" w:hAnsi="Calibri" w:cs="Calibri"/>
                <w:sz w:val="22"/>
                <w:szCs w:val="22"/>
              </w:rPr>
            </w:rPrChange>
          </w:rPr>
          <w:t>The Calendar screen</w:t>
        </w:r>
      </w:ins>
      <w:ins w:id="307" w:author="asohmbom asohmbom" w:date="2021-09-14T00:56:00Z">
        <w:r w:rsidRPr="00CB2CF1">
          <w:rPr>
            <w:rFonts w:ascii="Times New Roman" w:eastAsiaTheme="minorEastAsia" w:hAnsi="Times New Roman" w:cs="Times New Roman"/>
            <w:rPrChange w:id="308" w:author="asohmbom asohmbom" w:date="2021-09-14T01:23:00Z">
              <w:rPr>
                <w:rFonts w:ascii="Calibri" w:eastAsia="Calibri" w:hAnsi="Calibri" w:cs="Calibri"/>
                <w:sz w:val="22"/>
                <w:szCs w:val="22"/>
              </w:rPr>
            </w:rPrChange>
          </w:rPr>
          <w:t xml:space="preserve"> shall be accessible </w:t>
        </w:r>
      </w:ins>
      <w:ins w:id="309" w:author="asohmbom asohmbom" w:date="2021-09-14T00:57:00Z">
        <w:r w:rsidRPr="00CB2CF1">
          <w:rPr>
            <w:rFonts w:ascii="Times New Roman" w:eastAsiaTheme="minorEastAsia" w:hAnsi="Times New Roman" w:cs="Times New Roman"/>
            <w:rPrChange w:id="310" w:author="asohmbom asohmbom" w:date="2021-09-14T01:23:00Z">
              <w:rPr>
                <w:rFonts w:ascii="Calibri" w:eastAsia="Calibri" w:hAnsi="Calibri" w:cs="Calibri"/>
                <w:sz w:val="22"/>
                <w:szCs w:val="22"/>
              </w:rPr>
            </w:rPrChange>
          </w:rPr>
          <w:t>from</w:t>
        </w:r>
      </w:ins>
      <w:ins w:id="311" w:author="asohmbom asohmbom" w:date="2021-09-14T00:56:00Z">
        <w:r w:rsidRPr="00CB2CF1">
          <w:rPr>
            <w:rFonts w:ascii="Times New Roman" w:eastAsiaTheme="minorEastAsia" w:hAnsi="Times New Roman" w:cs="Times New Roman"/>
            <w:rPrChange w:id="312" w:author="asohmbom asohmbom" w:date="2021-09-14T01:23:00Z">
              <w:rPr>
                <w:rFonts w:ascii="Calibri" w:eastAsia="Calibri" w:hAnsi="Calibri" w:cs="Calibri"/>
                <w:sz w:val="22"/>
                <w:szCs w:val="22"/>
              </w:rPr>
            </w:rPrChange>
          </w:rPr>
          <w:t xml:space="preserve"> the to-right “</w:t>
        </w:r>
      </w:ins>
      <w:ins w:id="313" w:author="asohmbom asohmbom" w:date="2021-09-14T00:57:00Z">
        <w:r w:rsidRPr="00CB2CF1">
          <w:rPr>
            <w:rFonts w:ascii="Times New Roman" w:eastAsiaTheme="minorEastAsia" w:hAnsi="Times New Roman" w:cs="Times New Roman"/>
            <w:rPrChange w:id="314" w:author="asohmbom asohmbom" w:date="2021-09-14T01:23:00Z">
              <w:rPr>
                <w:rFonts w:ascii="Calibri" w:eastAsia="Calibri" w:hAnsi="Calibri" w:cs="Calibri"/>
                <w:sz w:val="22"/>
                <w:szCs w:val="22"/>
              </w:rPr>
            </w:rPrChange>
          </w:rPr>
          <w:t>calendar</w:t>
        </w:r>
      </w:ins>
      <w:ins w:id="315" w:author="asohmbom asohmbom" w:date="2021-09-14T00:56:00Z">
        <w:r w:rsidRPr="00CB2CF1">
          <w:rPr>
            <w:rFonts w:ascii="Times New Roman" w:eastAsiaTheme="minorEastAsia" w:hAnsi="Times New Roman" w:cs="Times New Roman"/>
            <w:rPrChange w:id="316" w:author="asohmbom asohmbom" w:date="2021-09-14T01:23:00Z">
              <w:rPr>
                <w:rFonts w:ascii="Calibri" w:eastAsia="Calibri" w:hAnsi="Calibri" w:cs="Calibri"/>
                <w:sz w:val="22"/>
                <w:szCs w:val="22"/>
              </w:rPr>
            </w:rPrChange>
          </w:rPr>
          <w:t xml:space="preserve">” </w:t>
        </w:r>
      </w:ins>
      <w:ins w:id="317" w:author="asohmbom asohmbom" w:date="2021-09-14T01:01:00Z">
        <w:r w:rsidR="00152E22" w:rsidRPr="00CB2CF1">
          <w:rPr>
            <w:rFonts w:ascii="Times New Roman" w:eastAsiaTheme="minorEastAsia" w:hAnsi="Times New Roman" w:cs="Times New Roman"/>
            <w:rPrChange w:id="318" w:author="asohmbom asohmbom" w:date="2021-09-14T01:23:00Z">
              <w:rPr>
                <w:rFonts w:ascii="Calibri" w:eastAsia="Calibri" w:hAnsi="Calibri" w:cs="Calibri"/>
                <w:sz w:val="22"/>
                <w:szCs w:val="22"/>
              </w:rPr>
            </w:rPrChange>
          </w:rPr>
          <w:t>widget.</w:t>
        </w:r>
      </w:ins>
      <w:ins w:id="319" w:author="asohmbom asohmbom" w:date="2021-09-14T00:54:00Z">
        <w:r w:rsidRPr="00CB2CF1">
          <w:rPr>
            <w:rFonts w:ascii="Times New Roman" w:eastAsiaTheme="minorEastAsia" w:hAnsi="Times New Roman" w:cs="Times New Roman"/>
            <w:rPrChange w:id="320" w:author="asohmbom asohmbom" w:date="2021-09-14T01:23:00Z">
              <w:rPr>
                <w:rFonts w:ascii="Calibri" w:eastAsia="Calibri" w:hAnsi="Calibri" w:cs="Calibri"/>
                <w:sz w:val="22"/>
                <w:szCs w:val="22"/>
              </w:rPr>
            </w:rPrChange>
          </w:rPr>
          <w:t xml:space="preserve"> In this screen, the user can view the agenda that he has for each day based on the notes that were saved. Also, Memory Magic will send a notification before each created agenda to remind the user of their doctor appointments or dinners that he's having with his friend. </w:t>
        </w:r>
      </w:ins>
    </w:p>
    <w:p w14:paraId="08FC9DF8" w14:textId="5D54C0FC" w:rsidR="00DD78C2" w:rsidRPr="00CB2CF1" w:rsidRDefault="00DD78C2" w:rsidP="00DD78C2">
      <w:pPr>
        <w:spacing w:line="480" w:lineRule="auto"/>
        <w:rPr>
          <w:ins w:id="321" w:author="asohmbom asohmbom" w:date="2021-09-14T01:00:00Z"/>
          <w:rFonts w:ascii="Times New Roman" w:eastAsiaTheme="minorEastAsia" w:hAnsi="Times New Roman" w:cs="Times New Roman"/>
        </w:rPr>
      </w:pPr>
      <w:ins w:id="322" w:author="asohmbom asohmbom" w:date="2021-09-14T01:00:00Z">
        <w:r w:rsidRPr="00CB2CF1">
          <w:rPr>
            <w:rFonts w:ascii="Times New Roman" w:eastAsiaTheme="minorEastAsia" w:hAnsi="Times New Roman" w:cs="Times New Roman"/>
          </w:rPr>
          <w:lastRenderedPageBreak/>
          <w:t>Figure 1</w:t>
        </w:r>
      </w:ins>
      <w:ins w:id="323" w:author="asohmbom asohmbom" w:date="2021-09-14T01:23:00Z">
        <w:r w:rsidR="00E7717B" w:rsidRPr="00CB2CF1">
          <w:rPr>
            <w:rFonts w:ascii="Times New Roman" w:eastAsiaTheme="minorEastAsia" w:hAnsi="Times New Roman" w:cs="Times New Roman"/>
          </w:rPr>
          <w:t xml:space="preserve">5: </w:t>
        </w:r>
      </w:ins>
      <w:ins w:id="324" w:author="asohmbom asohmbom" w:date="2021-09-14T01:00:00Z">
        <w:r w:rsidRPr="00CB2CF1">
          <w:rPr>
            <w:rFonts w:ascii="Times New Roman" w:eastAsiaTheme="minorEastAsia" w:hAnsi="Times New Roman" w:cs="Times New Roman"/>
          </w:rPr>
          <w:t xml:space="preserve"> shows the Calendar screen. </w:t>
        </w:r>
      </w:ins>
    </w:p>
    <w:p w14:paraId="65D25A1B" w14:textId="3C9DBFDF" w:rsidR="00835AB1" w:rsidRPr="00CB2CF1" w:rsidRDefault="00835AB1" w:rsidP="00835AB1">
      <w:pPr>
        <w:keepNext/>
        <w:keepLines/>
        <w:widowControl w:val="0"/>
        <w:spacing w:line="480" w:lineRule="auto"/>
        <w:rPr>
          <w:rFonts w:ascii="Times New Roman" w:eastAsiaTheme="minorEastAsia" w:hAnsi="Times New Roman" w:cs="Times New Roman"/>
          <w:b/>
          <w:bCs/>
        </w:rPr>
      </w:pPr>
      <w:r w:rsidRPr="00CB2CF1">
        <w:rPr>
          <w:rFonts w:ascii="Times New Roman" w:eastAsiaTheme="minorEastAsia" w:hAnsi="Times New Roman" w:cs="Times New Roman"/>
          <w:b/>
          <w:bCs/>
        </w:rPr>
        <w:t>Figure 1</w:t>
      </w:r>
      <w:r w:rsidRPr="00CB2CF1">
        <w:rPr>
          <w:rFonts w:ascii="Times New Roman" w:eastAsiaTheme="minorEastAsia" w:hAnsi="Times New Roman" w:cs="Times New Roman"/>
          <w:b/>
          <w:bCs/>
        </w:rPr>
        <w:t>5</w:t>
      </w:r>
    </w:p>
    <w:p w14:paraId="51AD860E" w14:textId="251D4B10" w:rsidR="00DD78C2" w:rsidRPr="00CB2CF1" w:rsidRDefault="00835AB1" w:rsidP="00835AB1">
      <w:pPr>
        <w:keepNext/>
        <w:keepLines/>
        <w:widowControl w:val="0"/>
        <w:spacing w:line="480" w:lineRule="auto"/>
        <w:rPr>
          <w:ins w:id="325" w:author="asohmbom asohmbom" w:date="2021-09-14T00:54:00Z"/>
          <w:rFonts w:ascii="Times New Roman" w:eastAsiaTheme="minorEastAsia" w:hAnsi="Times New Roman" w:cs="Times New Roman"/>
          <w:i/>
          <w:iCs/>
        </w:rPr>
      </w:pPr>
      <w:r w:rsidRPr="00CB2CF1">
        <w:rPr>
          <w:rFonts w:ascii="Times New Roman" w:eastAsiaTheme="minorEastAsia" w:hAnsi="Times New Roman" w:cs="Times New Roman"/>
          <w:i/>
          <w:iCs/>
        </w:rPr>
        <w:t>Calendar Screen</w:t>
      </w:r>
    </w:p>
    <w:p w14:paraId="2649E46F" w14:textId="7BCD2F91" w:rsidR="00B272C7" w:rsidRPr="00CB2CF1" w:rsidRDefault="00B272C7" w:rsidP="00B272C7">
      <w:pPr>
        <w:spacing w:line="257" w:lineRule="auto"/>
        <w:rPr>
          <w:ins w:id="326" w:author="asohmbom asohmbom" w:date="2021-09-14T00:54:00Z"/>
          <w:rFonts w:ascii="Times New Roman" w:eastAsia="Calibri" w:hAnsi="Times New Roman" w:cs="Times New Roman"/>
          <w:sz w:val="22"/>
          <w:szCs w:val="22"/>
        </w:rPr>
      </w:pPr>
    </w:p>
    <w:p w14:paraId="09A6C531" w14:textId="066991A2" w:rsidR="00B272C7" w:rsidRPr="00CB2CF1" w:rsidRDefault="00935B4C">
      <w:pPr>
        <w:spacing w:line="257" w:lineRule="auto"/>
        <w:jc w:val="center"/>
        <w:rPr>
          <w:ins w:id="327" w:author="asohmbom asohmbom" w:date="2021-09-14T00:54:00Z"/>
          <w:rFonts w:ascii="Times New Roman" w:hAnsi="Times New Roman" w:cs="Times New Roman"/>
        </w:rPr>
        <w:pPrChange w:id="328" w:author="asohmbom asohmbom" w:date="2021-09-14T00:55:00Z">
          <w:pPr>
            <w:spacing w:line="257" w:lineRule="auto"/>
          </w:pPr>
        </w:pPrChange>
      </w:pPr>
      <w:r w:rsidRPr="00CB2CF1">
        <w:rPr>
          <w:rFonts w:ascii="Times New Roman" w:hAnsi="Times New Roman" w:cs="Times New Roman"/>
          <w:noProof/>
        </w:rPr>
        <w:drawing>
          <wp:inline distT="0" distB="0" distL="0" distR="0" wp14:anchorId="1B049619" wp14:editId="46CD0842">
            <wp:extent cx="2111386" cy="4854011"/>
            <wp:effectExtent l="0" t="0" r="0" b="0"/>
            <wp:docPr id="28" name="Picture 28"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alenda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4270" cy="4929610"/>
                    </a:xfrm>
                    <a:prstGeom prst="rect">
                      <a:avLst/>
                    </a:prstGeom>
                  </pic:spPr>
                </pic:pic>
              </a:graphicData>
            </a:graphic>
          </wp:inline>
        </w:drawing>
      </w:r>
    </w:p>
    <w:p w14:paraId="37791087" w14:textId="77777777" w:rsidR="00FD76DC" w:rsidRPr="00CB2CF1" w:rsidRDefault="00FD76DC" w:rsidP="00835AB1">
      <w:pPr>
        <w:spacing w:line="480" w:lineRule="auto"/>
        <w:rPr>
          <w:rFonts w:ascii="Times New Roman" w:eastAsia="Times New Roman" w:hAnsi="Times New Roman" w:cs="Times New Roman"/>
        </w:rPr>
      </w:pPr>
    </w:p>
    <w:p w14:paraId="3A7BD9CB" w14:textId="77777777" w:rsidR="00FD76DC" w:rsidRPr="00CB2CF1" w:rsidRDefault="00FD76DC" w:rsidP="00FD76DC">
      <w:pPr>
        <w:pStyle w:val="Heading2"/>
        <w:spacing w:line="480" w:lineRule="auto"/>
        <w:rPr>
          <w:rFonts w:ascii="Times New Roman" w:hAnsi="Times New Roman" w:cs="Times New Roman"/>
        </w:rPr>
      </w:pPr>
      <w:bookmarkStart w:id="329" w:name="_Toc84760441"/>
      <w:r w:rsidRPr="00CB2CF1">
        <w:rPr>
          <w:rFonts w:ascii="Times New Roman" w:hAnsi="Times New Roman" w:cs="Times New Roman"/>
        </w:rPr>
        <w:t>Hardware Interface</w:t>
      </w:r>
      <w:bookmarkEnd w:id="329"/>
    </w:p>
    <w:p w14:paraId="3C5F16EA" w14:textId="77777777" w:rsidR="00FD76DC" w:rsidRPr="00CB2CF1" w:rsidRDefault="00FD76DC" w:rsidP="00FD76DC">
      <w:pPr>
        <w:spacing w:line="480" w:lineRule="auto"/>
        <w:rPr>
          <w:rFonts w:ascii="Times New Roman" w:eastAsiaTheme="minorEastAsia" w:hAnsi="Times New Roman" w:cs="Times New Roman"/>
        </w:rPr>
      </w:pPr>
      <w:r w:rsidRPr="00CB2CF1">
        <w:rPr>
          <w:rFonts w:ascii="Times New Roman" w:eastAsiaTheme="minorEastAsia" w:hAnsi="Times New Roman" w:cs="Times New Roman"/>
        </w:rPr>
        <w:t>No hardware interface is needed for the application. The Memory Magic application shall install itself on the Android smartphone, and all the communication will be provided through the cloud service. So, there is no need for a hardware interface.</w:t>
      </w:r>
    </w:p>
    <w:p w14:paraId="26FEE481" w14:textId="77777777" w:rsidR="00FD76DC" w:rsidRPr="00CB2CF1" w:rsidRDefault="00FD76DC" w:rsidP="00FD76DC">
      <w:pPr>
        <w:spacing w:line="480" w:lineRule="auto"/>
        <w:rPr>
          <w:rFonts w:ascii="Times New Roman" w:hAnsi="Times New Roman" w:cs="Times New Roman"/>
        </w:rPr>
      </w:pPr>
    </w:p>
    <w:p w14:paraId="1B90E602" w14:textId="77777777" w:rsidR="00FD76DC" w:rsidRPr="00CB2CF1" w:rsidRDefault="00FD76DC" w:rsidP="00FD76DC">
      <w:pPr>
        <w:pStyle w:val="Heading2"/>
        <w:spacing w:line="480" w:lineRule="auto"/>
        <w:rPr>
          <w:rFonts w:ascii="Times New Roman" w:hAnsi="Times New Roman" w:cs="Times New Roman"/>
        </w:rPr>
      </w:pPr>
      <w:bookmarkStart w:id="330" w:name="_Toc84760442"/>
      <w:r w:rsidRPr="00CB2CF1">
        <w:rPr>
          <w:rFonts w:ascii="Times New Roman" w:hAnsi="Times New Roman" w:cs="Times New Roman"/>
        </w:rPr>
        <w:lastRenderedPageBreak/>
        <w:t>Software Interface</w:t>
      </w:r>
      <w:bookmarkEnd w:id="330"/>
    </w:p>
    <w:p w14:paraId="20D49699"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SI-1: The application shall be developed as an Android and iOS mobile application. The application shall be able to download on all android smartphones from Android 8 and up. </w:t>
      </w:r>
    </w:p>
    <w:p w14:paraId="16A22415"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SI-2: The software shall be written using the Flutter platform, and the developer shall use the Dart library.</w:t>
      </w:r>
    </w:p>
    <w:p w14:paraId="654EEB74"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SI-3: The Android Studio will be used while writing the software code while using the flutter platform.</w:t>
      </w:r>
    </w:p>
    <w:p w14:paraId="1FABB954"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SI-4: The developer shall use SDK Manager while writing code to create a demo about the application and test it before publishing the application.</w:t>
      </w:r>
    </w:p>
    <w:p w14:paraId="19F18C7B"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SI-5: The Android emulator shall be used to test the application in different screen sizes before publishing it to the user.</w:t>
      </w:r>
    </w:p>
    <w:p w14:paraId="3E373CA0" w14:textId="65F7A7F4" w:rsidR="00FD76DC" w:rsidRPr="00D7036C"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SI-6: GitHub shall be used to manage the code between teams, update the version of the application, and release the application.</w:t>
      </w:r>
    </w:p>
    <w:p w14:paraId="506C9C7C" w14:textId="77777777" w:rsidR="00FD76DC" w:rsidRPr="00CB2CF1" w:rsidRDefault="00FD76DC" w:rsidP="00FD76DC">
      <w:pPr>
        <w:pStyle w:val="Heading2"/>
        <w:spacing w:line="480" w:lineRule="auto"/>
        <w:rPr>
          <w:rFonts w:ascii="Times New Roman" w:hAnsi="Times New Roman" w:cs="Times New Roman"/>
        </w:rPr>
      </w:pPr>
      <w:bookmarkStart w:id="331" w:name="_Toc84760443"/>
      <w:r w:rsidRPr="00CB2CF1">
        <w:rPr>
          <w:rFonts w:ascii="Times New Roman" w:hAnsi="Times New Roman" w:cs="Times New Roman"/>
        </w:rPr>
        <w:t>Communication Interfaces</w:t>
      </w:r>
      <w:bookmarkEnd w:id="331"/>
    </w:p>
    <w:p w14:paraId="71BC194F"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CI-1: The application shall allow the user to communicate through wired headphones or Bluetooth headphones.</w:t>
      </w:r>
    </w:p>
    <w:p w14:paraId="5823EADA"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CI-3: The application shall allow the user to hear from the speaker of the smartphone, the wired headphone, or the Bluetooth headphones. </w:t>
      </w:r>
    </w:p>
    <w:p w14:paraId="74F59079"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CI-4: The application shall use the smartphone's internet connection to download notes or connect to the cloud service to upload the notes.</w:t>
      </w:r>
    </w:p>
    <w:p w14:paraId="0BB465A6"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CI-5: The application shall make API calls to the NLU/NLP service to process and transcribe users’ vocal audio.</w:t>
      </w:r>
    </w:p>
    <w:p w14:paraId="22AC562A" w14:textId="77777777" w:rsidR="00FD76DC" w:rsidRPr="00CB2CF1" w:rsidRDefault="00FD76DC" w:rsidP="00FD76DC">
      <w:pPr>
        <w:spacing w:line="480" w:lineRule="auto"/>
        <w:rPr>
          <w:rFonts w:ascii="Times New Roman" w:hAnsi="Times New Roman" w:cs="Times New Roman"/>
        </w:rPr>
      </w:pPr>
    </w:p>
    <w:p w14:paraId="66E62C89" w14:textId="1E760340" w:rsidR="00FD76DC" w:rsidRPr="00CB2CF1" w:rsidRDefault="00FD76DC" w:rsidP="00FD76DC">
      <w:pPr>
        <w:pStyle w:val="Heading1"/>
        <w:spacing w:line="480" w:lineRule="auto"/>
        <w:rPr>
          <w:rFonts w:ascii="Times New Roman" w:hAnsi="Times New Roman" w:cs="Times New Roman"/>
        </w:rPr>
      </w:pPr>
      <w:bookmarkStart w:id="332" w:name="_Toc84760444"/>
      <w:r w:rsidRPr="00CB2CF1">
        <w:rPr>
          <w:rFonts w:ascii="Times New Roman" w:hAnsi="Times New Roman" w:cs="Times New Roman"/>
        </w:rPr>
        <w:lastRenderedPageBreak/>
        <w:t>SYSTEM FEATURES/MODULES</w:t>
      </w:r>
      <w:bookmarkEnd w:id="332"/>
    </w:p>
    <w:p w14:paraId="2747828D" w14:textId="77777777" w:rsidR="00FD76DC" w:rsidRPr="00CB2CF1" w:rsidRDefault="00FD76DC" w:rsidP="00FD76DC">
      <w:pPr>
        <w:pStyle w:val="Heading2"/>
        <w:spacing w:line="480" w:lineRule="auto"/>
        <w:rPr>
          <w:rFonts w:ascii="Times New Roman" w:hAnsi="Times New Roman" w:cs="Times New Roman"/>
        </w:rPr>
      </w:pPr>
      <w:bookmarkStart w:id="333" w:name="_Toc84760445"/>
      <w:r w:rsidRPr="00CB2CF1">
        <w:rPr>
          <w:rFonts w:ascii="Times New Roman" w:hAnsi="Times New Roman" w:cs="Times New Roman"/>
        </w:rPr>
        <w:t>Access Permission to device resources</w:t>
      </w:r>
      <w:bookmarkEnd w:id="333"/>
    </w:p>
    <w:p w14:paraId="3AF26874" w14:textId="68F33971" w:rsidR="006345D6"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Given that the user has successfully installed the Memory Magic App on their device and launched it for the first time, the system shall prompt the user to permit the application to access their microphone and storage resources. </w:t>
      </w:r>
    </w:p>
    <w:p w14:paraId="2D3E63C3" w14:textId="0566C751" w:rsidR="00FD76DC" w:rsidRPr="00CB2CF1" w:rsidRDefault="00FD76DC" w:rsidP="00FD76DC">
      <w:pPr>
        <w:pStyle w:val="Heading3"/>
        <w:spacing w:line="480" w:lineRule="auto"/>
        <w:rPr>
          <w:rFonts w:ascii="Times New Roman" w:hAnsi="Times New Roman" w:cs="Times New Roman"/>
        </w:rPr>
      </w:pPr>
      <w:bookmarkStart w:id="334" w:name="_Toc84760446"/>
      <w:r w:rsidRPr="00CB2CF1">
        <w:rPr>
          <w:rStyle w:val="Heading2Char"/>
          <w:rFonts w:ascii="Times New Roman" w:hAnsi="Times New Roman" w:cs="Times New Roman"/>
          <w:color w:val="1F3763"/>
          <w:sz w:val="24"/>
          <w:szCs w:val="24"/>
        </w:rPr>
        <w:t>Stimulus/Response Sequences</w:t>
      </w:r>
      <w:bookmarkEnd w:id="334"/>
      <w:r w:rsidRPr="00CB2CF1">
        <w:rPr>
          <w:rFonts w:ascii="Times New Roman" w:hAnsi="Times New Roman" w:cs="Times New Roman"/>
        </w:rPr>
        <w:t> </w:t>
      </w:r>
    </w:p>
    <w:p w14:paraId="4D85FFB7"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launches the app.</w:t>
      </w:r>
    </w:p>
    <w:p w14:paraId="28AFDB16"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Response: The system checks if the app has permission to access the mic and storage resources. </w:t>
      </w:r>
    </w:p>
    <w:p w14:paraId="7D749908"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app does not have the necessary permissions.</w:t>
      </w:r>
    </w:p>
    <w:p w14:paraId="7D1FB107"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Response: The system popup screen opens with the “permit” and “Cancel” buttons, asking the user to permit the app by clicking the “Permit” button. </w:t>
      </w:r>
    </w:p>
    <w:p w14:paraId="43D753C0"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Response: The user clicks on the “Permit” button. </w:t>
      </w:r>
    </w:p>
    <w:p w14:paraId="51AECF75" w14:textId="55EFA347" w:rsidR="00FD76DC"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phone device grants Memory Magic App access to the mic and storage resource. If the user declines, the application shall not be able to function, and each time the application is launched, the user shall be reminded to provide permission to the required resources.</w:t>
      </w:r>
    </w:p>
    <w:p w14:paraId="3A598E00" w14:textId="77777777" w:rsidR="00FD76DC" w:rsidRPr="00CB2CF1" w:rsidRDefault="00FD76DC" w:rsidP="00FD76DC">
      <w:pPr>
        <w:pStyle w:val="Heading3"/>
        <w:spacing w:line="480" w:lineRule="auto"/>
        <w:rPr>
          <w:rFonts w:ascii="Times New Roman" w:hAnsi="Times New Roman" w:cs="Times New Roman"/>
        </w:rPr>
      </w:pPr>
      <w:bookmarkStart w:id="335" w:name="_Toc84760447"/>
      <w:r w:rsidRPr="00CB2CF1">
        <w:rPr>
          <w:rStyle w:val="Heading2Char"/>
          <w:rFonts w:ascii="Times New Roman" w:hAnsi="Times New Roman" w:cs="Times New Roman"/>
          <w:color w:val="1F3763"/>
          <w:sz w:val="24"/>
          <w:szCs w:val="24"/>
        </w:rPr>
        <w:t>Functional Requirements</w:t>
      </w:r>
      <w:bookmarkEnd w:id="335"/>
      <w:r w:rsidRPr="00CB2CF1">
        <w:rPr>
          <w:rFonts w:ascii="Times New Roman" w:hAnsi="Times New Roman" w:cs="Times New Roman"/>
        </w:rPr>
        <w:t> </w:t>
      </w:r>
    </w:p>
    <w:p w14:paraId="37203DAF" w14:textId="6557C4F7" w:rsidR="00FD76DC"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REQ-1.1: Upon launching the app, the system shall check if all necessary permissions to resources are granted. </w:t>
      </w:r>
    </w:p>
    <w:p w14:paraId="3EA5CD0D" w14:textId="7866911D" w:rsidR="00FD76DC" w:rsidRPr="00CB2CF1" w:rsidRDefault="00FD76DC" w:rsidP="00CB2CF1">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REQ-1.</w:t>
      </w:r>
      <w:ins w:id="336" w:author="asohmbom asohmbom" w:date="2021-09-12T00:24:00Z">
        <w:r w:rsidR="00F7315F" w:rsidRPr="00CB2CF1">
          <w:rPr>
            <w:rFonts w:ascii="Times New Roman" w:eastAsia="Calibri" w:hAnsi="Times New Roman" w:cs="Times New Roman"/>
            <w:color w:val="000000" w:themeColor="text1"/>
          </w:rPr>
          <w:t>2</w:t>
        </w:r>
      </w:ins>
      <w:del w:id="337" w:author="asohmbom asohmbom" w:date="2021-09-12T00:24:00Z">
        <w:r w:rsidRPr="00CB2CF1" w:rsidDel="00F7315F">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 The app shall provide an interface that the user can use to grant the app access to the system resources.</w:t>
      </w:r>
    </w:p>
    <w:p w14:paraId="79B848C8" w14:textId="77777777" w:rsidR="00FD76DC" w:rsidRPr="00CB2CF1" w:rsidRDefault="00FD76DC" w:rsidP="00FD76DC">
      <w:pPr>
        <w:pStyle w:val="Heading2"/>
        <w:spacing w:line="480" w:lineRule="auto"/>
        <w:rPr>
          <w:rFonts w:ascii="Times New Roman" w:hAnsi="Times New Roman" w:cs="Times New Roman"/>
        </w:rPr>
      </w:pPr>
      <w:bookmarkStart w:id="338" w:name="_Toc84760448"/>
      <w:r w:rsidRPr="00CB2CF1">
        <w:rPr>
          <w:rFonts w:ascii="Times New Roman" w:hAnsi="Times New Roman" w:cs="Times New Roman"/>
        </w:rPr>
        <w:lastRenderedPageBreak/>
        <w:t>Activate and deactivate listening mode on button click</w:t>
      </w:r>
      <w:bookmarkEnd w:id="338"/>
      <w:r w:rsidRPr="00CB2CF1">
        <w:rPr>
          <w:rFonts w:ascii="Times New Roman" w:hAnsi="Times New Roman" w:cs="Times New Roman"/>
        </w:rPr>
        <w:t xml:space="preserve"> </w:t>
      </w:r>
    </w:p>
    <w:p w14:paraId="2DCD116D" w14:textId="77777777" w:rsidR="00FD76DC" w:rsidRPr="00CB2CF1" w:rsidRDefault="00FD76DC" w:rsidP="00FD76DC">
      <w:pPr>
        <w:pStyle w:val="Heading3"/>
        <w:spacing w:line="480" w:lineRule="auto"/>
        <w:rPr>
          <w:rFonts w:ascii="Times New Roman" w:hAnsi="Times New Roman" w:cs="Times New Roman"/>
        </w:rPr>
      </w:pPr>
      <w:bookmarkStart w:id="339" w:name="_Toc81171545"/>
      <w:bookmarkStart w:id="340" w:name="_Toc81171892"/>
      <w:bookmarkStart w:id="341" w:name="_Toc81172035"/>
      <w:bookmarkStart w:id="342" w:name="_Toc81172200"/>
      <w:bookmarkStart w:id="343" w:name="_Toc81172379"/>
      <w:bookmarkStart w:id="344" w:name="_Toc81172498"/>
      <w:bookmarkStart w:id="345" w:name="_Toc84760449"/>
      <w:bookmarkEnd w:id="339"/>
      <w:bookmarkEnd w:id="340"/>
      <w:bookmarkEnd w:id="341"/>
      <w:bookmarkEnd w:id="342"/>
      <w:bookmarkEnd w:id="343"/>
      <w:bookmarkEnd w:id="344"/>
      <w:r w:rsidRPr="00CB2CF1">
        <w:rPr>
          <w:rStyle w:val="Heading2Char"/>
          <w:rFonts w:ascii="Times New Roman" w:hAnsi="Times New Roman" w:cs="Times New Roman"/>
          <w:color w:val="1F3763"/>
          <w:sz w:val="24"/>
          <w:szCs w:val="24"/>
        </w:rPr>
        <w:t>Description and Priority</w:t>
      </w:r>
      <w:bookmarkEnd w:id="345"/>
      <w:r w:rsidRPr="00CB2CF1">
        <w:rPr>
          <w:rFonts w:ascii="Times New Roman" w:hAnsi="Times New Roman" w:cs="Times New Roman"/>
        </w:rPr>
        <w:t> </w:t>
      </w:r>
    </w:p>
    <w:p w14:paraId="50A37000" w14:textId="732C2054" w:rsidR="00FD76DC" w:rsidRPr="00D7036C"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a user has successfully installed and launched the Magic Memory application, the user may activate or deactivate the app’s listening mode by clicking on the “mic” button (Priority-High). </w:t>
      </w:r>
    </w:p>
    <w:p w14:paraId="6463A87F" w14:textId="4661252A" w:rsidR="00FD76DC" w:rsidRPr="00CB2CF1" w:rsidRDefault="00FD76DC" w:rsidP="00FD76DC">
      <w:pPr>
        <w:pStyle w:val="Heading3"/>
        <w:spacing w:line="480" w:lineRule="auto"/>
        <w:rPr>
          <w:rFonts w:ascii="Times New Roman" w:hAnsi="Times New Roman" w:cs="Times New Roman"/>
        </w:rPr>
      </w:pPr>
      <w:bookmarkStart w:id="346" w:name="_Toc84760450"/>
      <w:r w:rsidRPr="00CB2CF1">
        <w:rPr>
          <w:rStyle w:val="Heading2Char"/>
          <w:rFonts w:ascii="Times New Roman" w:hAnsi="Times New Roman" w:cs="Times New Roman"/>
          <w:color w:val="1F3763"/>
          <w:sz w:val="24"/>
          <w:szCs w:val="24"/>
        </w:rPr>
        <w:t>Stimulus/Response Sequences</w:t>
      </w:r>
      <w:bookmarkEnd w:id="346"/>
      <w:r w:rsidRPr="00CB2CF1">
        <w:rPr>
          <w:rFonts w:ascii="Times New Roman" w:hAnsi="Times New Roman" w:cs="Times New Roman"/>
        </w:rPr>
        <w:t> </w:t>
      </w:r>
    </w:p>
    <w:p w14:paraId="5E43F151"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clicks the microphone icon when the app is not in listening mode</w:t>
      </w:r>
    </w:p>
    <w:p w14:paraId="275F5D73" w14:textId="17DBA742"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app turns on the mic to record audio. </w:t>
      </w:r>
    </w:p>
    <w:p w14:paraId="1090D16F"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clicks the microphone icon when the app is in listening mode</w:t>
      </w:r>
    </w:p>
    <w:p w14:paraId="76AFE0FF" w14:textId="7EE1263B" w:rsidR="00FD76DC" w:rsidRPr="00D7036C"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app turns off the mic to record audio. </w:t>
      </w:r>
    </w:p>
    <w:p w14:paraId="54578EBF" w14:textId="77777777" w:rsidR="00FD76DC" w:rsidRPr="00CB2CF1" w:rsidRDefault="00FD76DC" w:rsidP="00FD76DC">
      <w:pPr>
        <w:pStyle w:val="Heading3"/>
        <w:spacing w:line="480" w:lineRule="auto"/>
        <w:rPr>
          <w:rFonts w:ascii="Times New Roman" w:hAnsi="Times New Roman" w:cs="Times New Roman"/>
        </w:rPr>
      </w:pPr>
      <w:bookmarkStart w:id="347" w:name="_Toc84760451"/>
      <w:r w:rsidRPr="00CB2CF1">
        <w:rPr>
          <w:rStyle w:val="Heading2Char"/>
          <w:rFonts w:ascii="Times New Roman" w:hAnsi="Times New Roman" w:cs="Times New Roman"/>
          <w:color w:val="1F3763"/>
          <w:sz w:val="24"/>
          <w:szCs w:val="24"/>
        </w:rPr>
        <w:t>Functional Requirements</w:t>
      </w:r>
      <w:bookmarkEnd w:id="347"/>
      <w:r w:rsidRPr="00CB2CF1">
        <w:rPr>
          <w:rFonts w:ascii="Times New Roman" w:hAnsi="Times New Roman" w:cs="Times New Roman"/>
        </w:rPr>
        <w:t> </w:t>
      </w:r>
    </w:p>
    <w:p w14:paraId="70ADEA5C" w14:textId="2439BB7F"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48" w:author="asohmbom asohmbom" w:date="2021-09-13T23:41:00Z">
        <w:r w:rsidR="006D16C2" w:rsidRPr="00CB2CF1">
          <w:rPr>
            <w:rFonts w:ascii="Times New Roman" w:eastAsia="Calibri" w:hAnsi="Times New Roman" w:cs="Times New Roman"/>
            <w:color w:val="000000" w:themeColor="text1"/>
          </w:rPr>
          <w:t>2</w:t>
        </w:r>
      </w:ins>
      <w:del w:id="349" w:author="asohmbom asohmbom" w:date="2021-09-13T23:41: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.1: Upon clicking the microphone icon when the app is not in listening mode, the app shall begin to listen to the audio.  </w:t>
      </w:r>
    </w:p>
    <w:p w14:paraId="5F5869A6" w14:textId="55DAB267"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50" w:author="asohmbom asohmbom" w:date="2021-09-13T23:41:00Z">
        <w:r w:rsidR="006D16C2" w:rsidRPr="00CB2CF1">
          <w:rPr>
            <w:rFonts w:ascii="Times New Roman" w:eastAsia="Calibri" w:hAnsi="Times New Roman" w:cs="Times New Roman"/>
            <w:color w:val="000000" w:themeColor="text1"/>
          </w:rPr>
          <w:t>2</w:t>
        </w:r>
      </w:ins>
      <w:del w:id="351" w:author="asohmbom asohmbom" w:date="2021-09-13T23:41: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.1: Upon clicking the microphone icon when the app is in listening mode, the app shall stop to listen to the audio.  </w:t>
      </w:r>
    </w:p>
    <w:p w14:paraId="7AF002B4" w14:textId="11DA06CA" w:rsidR="00FD76DC" w:rsidRPr="00CB2CF1" w:rsidRDefault="00FD76DC" w:rsidP="00CB2CF1">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52" w:author="asohmbom asohmbom" w:date="2021-09-13T23:41:00Z">
        <w:r w:rsidR="006D16C2" w:rsidRPr="00CB2CF1">
          <w:rPr>
            <w:rFonts w:ascii="Times New Roman" w:eastAsia="Calibri" w:hAnsi="Times New Roman" w:cs="Times New Roman"/>
            <w:color w:val="000000" w:themeColor="text1"/>
          </w:rPr>
          <w:t>2</w:t>
        </w:r>
      </w:ins>
      <w:del w:id="353" w:author="asohmbom asohmbom" w:date="2021-09-13T23:41: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.2:  After clicking the microphone icon, the app shall display an indicator that the microphone is recording.  </w:t>
      </w:r>
    </w:p>
    <w:p w14:paraId="19F88918" w14:textId="2980ECC6" w:rsidR="00FD76DC" w:rsidRPr="00CB2CF1" w:rsidRDefault="00FD76DC" w:rsidP="00FD76DC">
      <w:pPr>
        <w:pStyle w:val="Heading2"/>
        <w:spacing w:line="480" w:lineRule="auto"/>
        <w:rPr>
          <w:rFonts w:ascii="Times New Roman" w:hAnsi="Times New Roman" w:cs="Times New Roman"/>
        </w:rPr>
      </w:pPr>
      <w:del w:id="354" w:author="asohmbom asohmbom" w:date="2021-09-12T00:28:00Z">
        <w:r w:rsidRPr="00CB2CF1" w:rsidDel="00F7315F">
          <w:rPr>
            <w:rFonts w:ascii="Times New Roman" w:hAnsi="Times New Roman" w:cs="Times New Roman"/>
          </w:rPr>
          <w:delText>Activate and deactivate listening mode by voice</w:delText>
        </w:r>
      </w:del>
      <w:bookmarkStart w:id="355" w:name="_Toc84760452"/>
      <w:ins w:id="356" w:author="asohmbom asohmbom" w:date="2021-09-12T00:28:00Z">
        <w:r w:rsidR="00F7315F" w:rsidRPr="00CB2CF1">
          <w:rPr>
            <w:rFonts w:ascii="Times New Roman" w:hAnsi="Times New Roman" w:cs="Times New Roman"/>
          </w:rPr>
          <w:t>Support for wake/sleep phrases</w:t>
        </w:r>
      </w:ins>
      <w:bookmarkEnd w:id="355"/>
    </w:p>
    <w:p w14:paraId="6EB01DDB" w14:textId="77777777" w:rsidR="00FD76DC" w:rsidRPr="00CB2CF1" w:rsidRDefault="00FD76DC" w:rsidP="00FD76DC">
      <w:pPr>
        <w:pStyle w:val="Heading3"/>
        <w:spacing w:line="480" w:lineRule="auto"/>
        <w:rPr>
          <w:rFonts w:ascii="Times New Roman" w:hAnsi="Times New Roman" w:cs="Times New Roman"/>
        </w:rPr>
      </w:pPr>
      <w:bookmarkStart w:id="357" w:name="_Toc84760453"/>
      <w:r w:rsidRPr="00CB2CF1">
        <w:rPr>
          <w:rStyle w:val="Heading2Char"/>
          <w:rFonts w:ascii="Times New Roman" w:hAnsi="Times New Roman" w:cs="Times New Roman"/>
          <w:color w:val="1F3763"/>
          <w:sz w:val="24"/>
          <w:szCs w:val="24"/>
        </w:rPr>
        <w:t>Description and Priority</w:t>
      </w:r>
      <w:bookmarkEnd w:id="357"/>
      <w:r w:rsidRPr="00CB2CF1">
        <w:rPr>
          <w:rFonts w:ascii="Times New Roman" w:hAnsi="Times New Roman" w:cs="Times New Roman"/>
        </w:rPr>
        <w:t> </w:t>
      </w:r>
    </w:p>
    <w:p w14:paraId="6AC5E40E" w14:textId="379CA34E" w:rsidR="006345D6" w:rsidRPr="00CB2CF1"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a user has successfully installed and launched the Magic Memory application, the user may activate the app’s listening mode by saying “Hello</w:t>
      </w:r>
      <w:ins w:id="358" w:author="asohmbom asohmbom" w:date="2021-09-12T00:29:00Z">
        <w:r w:rsidR="00F7315F" w:rsidRPr="00CB2CF1">
          <w:rPr>
            <w:rFonts w:ascii="Times New Roman" w:eastAsiaTheme="minorEastAsia" w:hAnsi="Times New Roman" w:cs="Times New Roman"/>
          </w:rPr>
          <w:t xml:space="preserve"> </w:t>
        </w:r>
      </w:ins>
      <w:del w:id="359" w:author="asohmbom asohmbom" w:date="2021-09-12T00:29:00Z">
        <w:r w:rsidRPr="00CB2CF1" w:rsidDel="00F7315F">
          <w:rPr>
            <w:rFonts w:ascii="Times New Roman" w:eastAsiaTheme="minorEastAsia" w:hAnsi="Times New Roman" w:cs="Times New Roman"/>
          </w:rPr>
          <w:delText xml:space="preserve"> </w:delText>
        </w:r>
      </w:del>
      <w:r w:rsidRPr="00CB2CF1">
        <w:rPr>
          <w:rFonts w:ascii="Times New Roman" w:eastAsiaTheme="minorEastAsia" w:hAnsi="Times New Roman" w:cs="Times New Roman"/>
        </w:rPr>
        <w:t xml:space="preserve">Magic.”  The user may also deactivate the app by saying </w:t>
      </w:r>
      <w:ins w:id="360" w:author="asohmbom asohmbom" w:date="2021-09-12T00:30:00Z">
        <w:r w:rsidR="00F7315F" w:rsidRPr="00CB2CF1">
          <w:rPr>
            <w:rFonts w:ascii="Times New Roman" w:eastAsiaTheme="minorEastAsia" w:hAnsi="Times New Roman" w:cs="Times New Roman"/>
          </w:rPr>
          <w:t>“</w:t>
        </w:r>
      </w:ins>
      <w:r w:rsidRPr="00CB2CF1">
        <w:rPr>
          <w:rFonts w:ascii="Times New Roman" w:eastAsiaTheme="minorEastAsia" w:hAnsi="Times New Roman" w:cs="Times New Roman"/>
        </w:rPr>
        <w:t>thank you magic</w:t>
      </w:r>
      <w:ins w:id="361" w:author="asohmbom asohmbom" w:date="2021-09-12T00:30:00Z">
        <w:r w:rsidR="00F7315F" w:rsidRPr="00CB2CF1">
          <w:rPr>
            <w:rFonts w:ascii="Times New Roman" w:eastAsiaTheme="minorEastAsia" w:hAnsi="Times New Roman" w:cs="Times New Roman"/>
          </w:rPr>
          <w:t>”</w:t>
        </w:r>
      </w:ins>
      <w:r w:rsidRPr="00CB2CF1">
        <w:rPr>
          <w:rFonts w:ascii="Times New Roman" w:eastAsiaTheme="minorEastAsia" w:hAnsi="Times New Roman" w:cs="Times New Roman"/>
        </w:rPr>
        <w:t xml:space="preserve"> (Priority- Hight). </w:t>
      </w:r>
    </w:p>
    <w:p w14:paraId="5FE93F9F" w14:textId="77777777" w:rsidR="006345D6" w:rsidRPr="00CB2CF1" w:rsidRDefault="006345D6" w:rsidP="00FD76DC">
      <w:pPr>
        <w:shd w:val="clear" w:color="auto" w:fill="FFFFFF"/>
        <w:spacing w:line="480" w:lineRule="auto"/>
        <w:textAlignment w:val="baseline"/>
        <w:rPr>
          <w:rFonts w:ascii="Times New Roman" w:eastAsiaTheme="minorEastAsia" w:hAnsi="Times New Roman" w:cs="Times New Roman"/>
        </w:rPr>
      </w:pPr>
    </w:p>
    <w:p w14:paraId="3EA673CA" w14:textId="77777777" w:rsidR="00FD76DC" w:rsidRPr="00CB2CF1" w:rsidRDefault="00FD76DC" w:rsidP="00FD76DC">
      <w:pPr>
        <w:pStyle w:val="Heading3"/>
        <w:spacing w:line="480" w:lineRule="auto"/>
        <w:rPr>
          <w:rFonts w:ascii="Times New Roman" w:hAnsi="Times New Roman" w:cs="Times New Roman"/>
        </w:rPr>
      </w:pPr>
      <w:bookmarkStart w:id="362" w:name="_Toc84760454"/>
      <w:r w:rsidRPr="00CB2CF1">
        <w:rPr>
          <w:rStyle w:val="Heading2Char"/>
          <w:rFonts w:ascii="Times New Roman" w:hAnsi="Times New Roman" w:cs="Times New Roman"/>
          <w:color w:val="1F3763"/>
          <w:sz w:val="24"/>
          <w:szCs w:val="24"/>
        </w:rPr>
        <w:lastRenderedPageBreak/>
        <w:t>Stimulus/Response Sequences</w:t>
      </w:r>
      <w:bookmarkEnd w:id="362"/>
      <w:r w:rsidRPr="00CB2CF1">
        <w:rPr>
          <w:rFonts w:ascii="Times New Roman" w:hAnsi="Times New Roman" w:cs="Times New Roman"/>
        </w:rPr>
        <w:t> </w:t>
      </w:r>
    </w:p>
    <w:p w14:paraId="12B4EDA5" w14:textId="3D87A2FE"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says, “Hello Magic.”</w:t>
      </w:r>
    </w:p>
    <w:p w14:paraId="1A9757CE" w14:textId="097E8F9D"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app will turn on the mic to record audio. </w:t>
      </w:r>
    </w:p>
    <w:p w14:paraId="3B1046CA" w14:textId="59E33DEC"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says, “Thank you Magic.”</w:t>
      </w:r>
    </w:p>
    <w:p w14:paraId="7B30D382" w14:textId="1E849F0B" w:rsidR="00FD76DC"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app will turn off the mic. </w:t>
      </w:r>
    </w:p>
    <w:p w14:paraId="1B2F232E" w14:textId="77777777" w:rsidR="00FD76DC" w:rsidRPr="00CB2CF1" w:rsidRDefault="00FD76DC" w:rsidP="00FD76DC">
      <w:pPr>
        <w:pStyle w:val="Heading3"/>
        <w:spacing w:line="480" w:lineRule="auto"/>
        <w:rPr>
          <w:rFonts w:ascii="Times New Roman" w:hAnsi="Times New Roman" w:cs="Times New Roman"/>
        </w:rPr>
      </w:pPr>
      <w:bookmarkStart w:id="363" w:name="_Toc84760455"/>
      <w:r w:rsidRPr="00CB2CF1">
        <w:rPr>
          <w:rStyle w:val="Heading2Char"/>
          <w:rFonts w:ascii="Times New Roman" w:hAnsi="Times New Roman" w:cs="Times New Roman"/>
          <w:color w:val="1F3763"/>
          <w:sz w:val="24"/>
          <w:szCs w:val="24"/>
        </w:rPr>
        <w:t>Functional Requirements</w:t>
      </w:r>
      <w:bookmarkEnd w:id="363"/>
      <w:r w:rsidRPr="00CB2CF1">
        <w:rPr>
          <w:rFonts w:ascii="Times New Roman" w:hAnsi="Times New Roman" w:cs="Times New Roman"/>
        </w:rPr>
        <w:t> </w:t>
      </w:r>
    </w:p>
    <w:p w14:paraId="1F16CE05" w14:textId="558A6993"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64" w:author="asohmbom asohmbom" w:date="2021-09-13T23:40:00Z">
        <w:r w:rsidR="006D16C2" w:rsidRPr="00CB2CF1">
          <w:rPr>
            <w:rFonts w:ascii="Times New Roman" w:eastAsia="Calibri" w:hAnsi="Times New Roman" w:cs="Times New Roman"/>
            <w:color w:val="000000" w:themeColor="text1"/>
          </w:rPr>
          <w:t>3</w:t>
        </w:r>
      </w:ins>
      <w:del w:id="365" w:author="asohmbom asohmbom" w:date="2021-09-13T23:40: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.1: Upon saying “Hello Magic”, the app shall begin to listen to the audio. </w:t>
      </w:r>
    </w:p>
    <w:p w14:paraId="62FE6665" w14:textId="3DF64240"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66" w:author="asohmbom asohmbom" w:date="2021-09-13T23:41:00Z">
        <w:r w:rsidR="006D16C2" w:rsidRPr="00CB2CF1">
          <w:rPr>
            <w:rFonts w:ascii="Times New Roman" w:eastAsia="Calibri" w:hAnsi="Times New Roman" w:cs="Times New Roman"/>
            <w:color w:val="000000" w:themeColor="text1"/>
          </w:rPr>
          <w:t>3</w:t>
        </w:r>
      </w:ins>
      <w:del w:id="367" w:author="asohmbom asohmbom" w:date="2021-09-13T23:41:00Z">
        <w:r w:rsidRPr="00CB2CF1" w:rsidDel="006D16C2">
          <w:rPr>
            <w:rFonts w:ascii="Times New Roman" w:eastAsia="Calibri" w:hAnsi="Times New Roman" w:cs="Times New Roman"/>
            <w:color w:val="000000" w:themeColor="text1"/>
          </w:rPr>
          <w:delText>1</w:delText>
        </w:r>
      </w:del>
      <w:ins w:id="368" w:author="asohmbom asohmbom" w:date="2021-09-13T23:41:00Z">
        <w:r w:rsidR="006D16C2" w:rsidRPr="00CB2CF1">
          <w:rPr>
            <w:rFonts w:ascii="Times New Roman" w:eastAsia="Calibri" w:hAnsi="Times New Roman" w:cs="Times New Roman"/>
            <w:color w:val="000000" w:themeColor="text1"/>
          </w:rPr>
          <w:t>.</w:t>
        </w:r>
      </w:ins>
      <w:del w:id="369" w:author="asohmbom asohmbom" w:date="2021-09-13T23:41:00Z">
        <w:r w:rsidRPr="00CB2CF1" w:rsidDel="006D16C2">
          <w:rPr>
            <w:rFonts w:ascii="Times New Roman" w:eastAsia="Calibri" w:hAnsi="Times New Roman" w:cs="Times New Roman"/>
            <w:color w:val="000000" w:themeColor="text1"/>
          </w:rPr>
          <w:delText>-</w:delText>
        </w:r>
      </w:del>
      <w:r w:rsidRPr="00CB2CF1">
        <w:rPr>
          <w:rFonts w:ascii="Times New Roman" w:eastAsia="Calibri" w:hAnsi="Times New Roman" w:cs="Times New Roman"/>
          <w:color w:val="000000" w:themeColor="text1"/>
        </w:rPr>
        <w:t>2: If the app was already in Listening mode (with the mic turned on), the app should remind the user that it is already in listening mode, saying, “Hello Magic.”</w:t>
      </w:r>
    </w:p>
    <w:p w14:paraId="41C28970" w14:textId="5646C0F2"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70" w:author="asohmbom asohmbom" w:date="2021-09-13T23:41:00Z">
        <w:r w:rsidR="006D16C2" w:rsidRPr="00CB2CF1">
          <w:rPr>
            <w:rFonts w:ascii="Times New Roman" w:eastAsia="Calibri" w:hAnsi="Times New Roman" w:cs="Times New Roman"/>
            <w:color w:val="000000" w:themeColor="text1"/>
          </w:rPr>
          <w:t>3</w:t>
        </w:r>
      </w:ins>
      <w:del w:id="371" w:author="asohmbom asohmbom" w:date="2021-09-13T23:41: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.3: Upon saying “Hello Magic,” the app shall inform the user that the listening mode has been activated and begin to listen to the audio.</w:t>
      </w:r>
    </w:p>
    <w:p w14:paraId="54AAE281" w14:textId="60D63B57" w:rsidR="00FD76DC"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72" w:author="asohmbom asohmbom" w:date="2021-09-13T23:41:00Z">
        <w:r w:rsidR="006D16C2" w:rsidRPr="00CB2CF1">
          <w:rPr>
            <w:rFonts w:ascii="Times New Roman" w:eastAsia="Calibri" w:hAnsi="Times New Roman" w:cs="Times New Roman"/>
            <w:color w:val="000000" w:themeColor="text1"/>
          </w:rPr>
          <w:t>3</w:t>
        </w:r>
      </w:ins>
      <w:del w:id="373" w:author="asohmbom asohmbom" w:date="2021-09-13T23:41:00Z">
        <w:r w:rsidRPr="00CB2CF1" w:rsidDel="006D16C2">
          <w:rPr>
            <w:rFonts w:ascii="Times New Roman" w:eastAsia="Calibri" w:hAnsi="Times New Roman" w:cs="Times New Roman"/>
            <w:color w:val="000000" w:themeColor="text1"/>
          </w:rPr>
          <w:delText>1</w:delText>
        </w:r>
      </w:del>
      <w:r w:rsidRPr="00CB2CF1">
        <w:rPr>
          <w:rFonts w:ascii="Times New Roman" w:eastAsia="Calibri" w:hAnsi="Times New Roman" w:cs="Times New Roman"/>
          <w:color w:val="000000" w:themeColor="text1"/>
        </w:rPr>
        <w:t>.4: Upon saying “Thank You, Magic,” the app shall stop to listen to the audio. </w:t>
      </w:r>
    </w:p>
    <w:p w14:paraId="5C42B142" w14:textId="15AF6A59" w:rsidR="006345D6"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w:t>
      </w:r>
      <w:ins w:id="374" w:author="asohmbom asohmbom" w:date="2021-09-13T23:41:00Z">
        <w:r w:rsidR="006D16C2" w:rsidRPr="00CB2CF1">
          <w:rPr>
            <w:rFonts w:ascii="Times New Roman" w:eastAsia="Calibri" w:hAnsi="Times New Roman" w:cs="Times New Roman"/>
            <w:color w:val="000000" w:themeColor="text1"/>
          </w:rPr>
          <w:t>3</w:t>
        </w:r>
      </w:ins>
      <w:del w:id="375" w:author="asohmbom asohmbom" w:date="2021-09-13T23:41:00Z">
        <w:r w:rsidRPr="00CB2CF1" w:rsidDel="006D16C2">
          <w:rPr>
            <w:rFonts w:ascii="Times New Roman" w:eastAsia="Calibri" w:hAnsi="Times New Roman" w:cs="Times New Roman"/>
            <w:color w:val="000000" w:themeColor="text1"/>
          </w:rPr>
          <w:delText>1</w:delText>
        </w:r>
      </w:del>
      <w:ins w:id="376" w:author="asohmbom asohmbom" w:date="2021-09-13T23:41:00Z">
        <w:r w:rsidR="006D16C2" w:rsidRPr="00CB2CF1">
          <w:rPr>
            <w:rFonts w:ascii="Times New Roman" w:eastAsia="Calibri" w:hAnsi="Times New Roman" w:cs="Times New Roman"/>
            <w:color w:val="000000" w:themeColor="text1"/>
          </w:rPr>
          <w:t>.</w:t>
        </w:r>
      </w:ins>
      <w:del w:id="377" w:author="asohmbom asohmbom" w:date="2021-09-13T23:41:00Z">
        <w:r w:rsidRPr="00CB2CF1" w:rsidDel="006D16C2">
          <w:rPr>
            <w:rFonts w:ascii="Times New Roman" w:eastAsia="Calibri" w:hAnsi="Times New Roman" w:cs="Times New Roman"/>
            <w:color w:val="000000" w:themeColor="text1"/>
          </w:rPr>
          <w:delText>-</w:delText>
        </w:r>
      </w:del>
      <w:r w:rsidRPr="00CB2CF1">
        <w:rPr>
          <w:rFonts w:ascii="Times New Roman" w:eastAsia="Calibri" w:hAnsi="Times New Roman" w:cs="Times New Roman"/>
          <w:color w:val="000000" w:themeColor="text1"/>
        </w:rPr>
        <w:t>5: If the app was not already in Listening mode (with the mic turned off), there will be no response upon saying “Hello Magic.”</w:t>
      </w:r>
    </w:p>
    <w:p w14:paraId="03BACDB8" w14:textId="77777777" w:rsidR="00FD76DC" w:rsidRPr="00CB2CF1" w:rsidRDefault="00FD76DC" w:rsidP="00FD76DC">
      <w:pPr>
        <w:pStyle w:val="Heading2"/>
        <w:spacing w:line="480" w:lineRule="auto"/>
        <w:rPr>
          <w:rFonts w:ascii="Times New Roman" w:hAnsi="Times New Roman" w:cs="Times New Roman"/>
        </w:rPr>
      </w:pPr>
      <w:bookmarkStart w:id="378" w:name="_Toc84760456"/>
      <w:r w:rsidRPr="00CB2CF1">
        <w:rPr>
          <w:rFonts w:ascii="Times New Roman" w:hAnsi="Times New Roman" w:cs="Times New Roman"/>
        </w:rPr>
        <w:t>Add, modify, and delete trigger words</w:t>
      </w:r>
      <w:bookmarkEnd w:id="378"/>
    </w:p>
    <w:p w14:paraId="3072CDA2"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379" w:name="_Toc84760457"/>
      <w:r w:rsidRPr="00CB2CF1">
        <w:rPr>
          <w:rStyle w:val="Heading2Char"/>
          <w:rFonts w:ascii="Times New Roman" w:hAnsi="Times New Roman" w:cs="Times New Roman"/>
          <w:color w:val="1F3763"/>
          <w:sz w:val="24"/>
          <w:szCs w:val="24"/>
        </w:rPr>
        <w:t>Description and Priority</w:t>
      </w:r>
      <w:bookmarkEnd w:id="379"/>
    </w:p>
    <w:p w14:paraId="2319ED8D" w14:textId="058FA7D6" w:rsidR="006345D6" w:rsidRPr="00CB2CF1"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a user has successfully installed and launched  the app, they may add, delete, or modify existing trigger words to start, stop, or recall notes. (Priority – High). </w:t>
      </w:r>
    </w:p>
    <w:p w14:paraId="6C68DEED"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380" w:name="_Toc84760458"/>
      <w:r w:rsidRPr="00CB2CF1">
        <w:rPr>
          <w:rStyle w:val="Heading2Char"/>
          <w:rFonts w:ascii="Times New Roman" w:hAnsi="Times New Roman" w:cs="Times New Roman"/>
          <w:color w:val="1F3763"/>
          <w:sz w:val="24"/>
          <w:szCs w:val="24"/>
        </w:rPr>
        <w:t>Stimulus/Response Sequences</w:t>
      </w:r>
      <w:bookmarkEnd w:id="380"/>
      <w:r w:rsidRPr="00CB2CF1">
        <w:rPr>
          <w:rStyle w:val="Heading2Char"/>
          <w:rFonts w:ascii="Times New Roman" w:hAnsi="Times New Roman" w:cs="Times New Roman"/>
          <w:color w:val="1F3763"/>
          <w:sz w:val="24"/>
          <w:szCs w:val="24"/>
        </w:rPr>
        <w:t> </w:t>
      </w:r>
    </w:p>
    <w:p w14:paraId="0E3D2E20"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Stimulus:   The user navigates to the “home” menu and clicks on the “trigger” icon. </w:t>
      </w:r>
    </w:p>
    <w:p w14:paraId="3495747F" w14:textId="73266580" w:rsidR="00FD76DC" w:rsidRPr="00CB2CF1"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Response:   The application opens the “Trigger” screen with an add, edit and delete button. </w:t>
      </w:r>
    </w:p>
    <w:p w14:paraId="584EDA8D" w14:textId="77777777" w:rsidR="00D7036C" w:rsidRDefault="00D7036C" w:rsidP="006345D6">
      <w:pPr>
        <w:spacing w:line="480" w:lineRule="auto"/>
        <w:ind w:left="432" w:hanging="432"/>
        <w:rPr>
          <w:rFonts w:ascii="Times New Roman" w:eastAsia="Calibri" w:hAnsi="Times New Roman" w:cs="Times New Roman"/>
          <w:b/>
          <w:bCs/>
          <w:color w:val="000000" w:themeColor="text1"/>
        </w:rPr>
      </w:pPr>
    </w:p>
    <w:p w14:paraId="374A908B" w14:textId="77777777" w:rsidR="00D7036C" w:rsidRDefault="00D7036C" w:rsidP="006345D6">
      <w:pPr>
        <w:spacing w:line="480" w:lineRule="auto"/>
        <w:ind w:left="432" w:hanging="432"/>
        <w:rPr>
          <w:rFonts w:ascii="Times New Roman" w:eastAsia="Calibri" w:hAnsi="Times New Roman" w:cs="Times New Roman"/>
          <w:b/>
          <w:bCs/>
          <w:color w:val="000000" w:themeColor="text1"/>
        </w:rPr>
      </w:pPr>
    </w:p>
    <w:p w14:paraId="789BDB8C" w14:textId="4297E96E" w:rsidR="006345D6" w:rsidRPr="00CB2CF1" w:rsidRDefault="00FD76DC" w:rsidP="00D7036C">
      <w:pPr>
        <w:spacing w:line="480" w:lineRule="auto"/>
        <w:ind w:left="432" w:hanging="432"/>
        <w:rPr>
          <w:rFonts w:ascii="Times New Roman" w:eastAsia="Calibri" w:hAnsi="Times New Roman" w:cs="Times New Roman"/>
          <w:b/>
          <w:bCs/>
          <w:color w:val="000000" w:themeColor="text1"/>
        </w:rPr>
      </w:pPr>
      <w:r w:rsidRPr="00CB2CF1">
        <w:rPr>
          <w:rFonts w:ascii="Times New Roman" w:eastAsia="Calibri" w:hAnsi="Times New Roman" w:cs="Times New Roman"/>
          <w:b/>
          <w:bCs/>
          <w:color w:val="000000" w:themeColor="text1"/>
        </w:rPr>
        <w:lastRenderedPageBreak/>
        <w:t xml:space="preserve">Adding trigger word </w:t>
      </w:r>
    </w:p>
    <w:p w14:paraId="3E03AD42"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clicks on the “add” button from the “Trigger” screen.</w:t>
      </w:r>
    </w:p>
    <w:p w14:paraId="2E1A8775"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system opens a text area accompanied by a save and cancel button.</w:t>
      </w:r>
    </w:p>
    <w:p w14:paraId="4ACB5C1C"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enters the trigger word in the text area and clicks the save button.</w:t>
      </w:r>
    </w:p>
    <w:p w14:paraId="76997862"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system saves the new trigger word. </w:t>
      </w:r>
    </w:p>
    <w:p w14:paraId="78AC3C1D"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p>
    <w:p w14:paraId="2BE85C9F" w14:textId="3F3425CB" w:rsidR="00FD76DC" w:rsidRPr="00CB2CF1" w:rsidRDefault="00FD76DC" w:rsidP="006345D6">
      <w:pPr>
        <w:spacing w:line="480" w:lineRule="auto"/>
        <w:ind w:left="432" w:hanging="432"/>
        <w:rPr>
          <w:rFonts w:ascii="Times New Roman" w:eastAsia="Calibri" w:hAnsi="Times New Roman" w:cs="Times New Roman"/>
          <w:b/>
          <w:bCs/>
          <w:color w:val="000000" w:themeColor="text1"/>
        </w:rPr>
      </w:pPr>
      <w:r w:rsidRPr="00CB2CF1">
        <w:rPr>
          <w:rFonts w:ascii="Times New Roman" w:eastAsia="Calibri" w:hAnsi="Times New Roman" w:cs="Times New Roman"/>
          <w:b/>
          <w:bCs/>
          <w:color w:val="000000" w:themeColor="text1"/>
        </w:rPr>
        <w:t xml:space="preserve">Modify trigger word </w:t>
      </w:r>
    </w:p>
    <w:p w14:paraId="0C35FCC2"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clicks on the “edit” button on a selected trigger word from the “Trigger” screen.</w:t>
      </w:r>
    </w:p>
    <w:p w14:paraId="0E2E636A"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system opens a text area populated with the select trigger word, along with a “save and cancel” button.</w:t>
      </w:r>
    </w:p>
    <w:p w14:paraId="24A8912E"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If the user modifies the trigger word in the text area and clicks the save button.</w:t>
      </w:r>
    </w:p>
    <w:p w14:paraId="71D669F9"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Response:  The system saves the modified trigger word. </w:t>
      </w:r>
    </w:p>
    <w:p w14:paraId="49AC749C"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Stimulus:  If the user clicks on the “cancel” button. </w:t>
      </w:r>
    </w:p>
    <w:p w14:paraId="0F5AC8F8" w14:textId="7E5BA955" w:rsidR="00FD76DC" w:rsidRPr="00CB2CF1" w:rsidRDefault="00FD76DC" w:rsidP="006345D6">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 xml:space="preserve">Response:  The system cancels the operation and returns the “Trigger” screen. </w:t>
      </w:r>
    </w:p>
    <w:p w14:paraId="1D7C28C1" w14:textId="77777777" w:rsidR="006345D6" w:rsidRPr="00CB2CF1" w:rsidRDefault="006345D6" w:rsidP="006345D6">
      <w:pPr>
        <w:spacing w:line="480" w:lineRule="auto"/>
        <w:ind w:left="432" w:hanging="432"/>
        <w:rPr>
          <w:rFonts w:ascii="Times New Roman" w:eastAsia="Calibri" w:hAnsi="Times New Roman" w:cs="Times New Roman"/>
          <w:color w:val="000000" w:themeColor="text1"/>
        </w:rPr>
      </w:pPr>
    </w:p>
    <w:p w14:paraId="12F81078" w14:textId="519C9061" w:rsidR="006345D6" w:rsidRPr="00CB2CF1" w:rsidRDefault="00FD76DC" w:rsidP="006345D6">
      <w:pPr>
        <w:spacing w:line="480" w:lineRule="auto"/>
        <w:ind w:left="432" w:hanging="432"/>
        <w:rPr>
          <w:rStyle w:val="Heading2Char"/>
          <w:rFonts w:ascii="Times New Roman" w:eastAsia="Calibri" w:hAnsi="Times New Roman" w:cs="Times New Roman"/>
          <w:b/>
          <w:bCs/>
          <w:color w:val="000000" w:themeColor="text1"/>
          <w:sz w:val="24"/>
          <w:szCs w:val="24"/>
        </w:rPr>
      </w:pPr>
      <w:r w:rsidRPr="00CB2CF1">
        <w:rPr>
          <w:rFonts w:ascii="Times New Roman" w:eastAsia="Calibri" w:hAnsi="Times New Roman" w:cs="Times New Roman"/>
          <w:b/>
          <w:bCs/>
          <w:color w:val="000000" w:themeColor="text1"/>
        </w:rPr>
        <w:t xml:space="preserve">Delete trigger word </w:t>
      </w:r>
    </w:p>
    <w:p w14:paraId="2B542D24"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The user clicks on the “delete” button on a selected trigger word from the “Trigger” screen.</w:t>
      </w:r>
    </w:p>
    <w:p w14:paraId="5754967E"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color w:val="000000" w:themeColor="text1"/>
        </w:rPr>
        <w:t xml:space="preserve">Response: The system opens a confirmation pop window with a “confirm” or “cancel” button </w:t>
      </w:r>
      <w:r w:rsidRPr="00CB2CF1">
        <w:rPr>
          <w:rFonts w:ascii="Times New Roman" w:eastAsia="Calibri" w:hAnsi="Times New Roman" w:cs="Times New Roman"/>
        </w:rPr>
        <w:t xml:space="preserve">asking to confirm or cancel deletions. </w:t>
      </w:r>
    </w:p>
    <w:p w14:paraId="631E4680"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Stimulus:  If the user clicks on the “confirm” button. </w:t>
      </w:r>
    </w:p>
    <w:p w14:paraId="1B837777"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system deletes the targeted trigger word. </w:t>
      </w:r>
    </w:p>
    <w:p w14:paraId="1D8AD757"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lastRenderedPageBreak/>
        <w:t xml:space="preserve">Stimulus:  If the user clicks on the “cancel” button. </w:t>
      </w:r>
    </w:p>
    <w:p w14:paraId="7D118B55" w14:textId="58E2FEFF"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system closes the pop window and does not delete the trigger. </w:t>
      </w:r>
    </w:p>
    <w:p w14:paraId="1F80F31A" w14:textId="13969270" w:rsidR="00FD76DC" w:rsidRPr="00CB2CF1" w:rsidRDefault="00FD76DC" w:rsidP="006345D6">
      <w:pPr>
        <w:pStyle w:val="Heading3"/>
        <w:spacing w:line="480" w:lineRule="auto"/>
        <w:rPr>
          <w:rFonts w:ascii="Times New Roman" w:hAnsi="Times New Roman" w:cs="Times New Roman"/>
        </w:rPr>
      </w:pPr>
      <w:bookmarkStart w:id="381" w:name="_Toc84760459"/>
      <w:r w:rsidRPr="00CB2CF1">
        <w:rPr>
          <w:rStyle w:val="Heading2Char"/>
          <w:rFonts w:ascii="Times New Roman" w:hAnsi="Times New Roman" w:cs="Times New Roman"/>
          <w:color w:val="1F3763"/>
          <w:sz w:val="24"/>
          <w:szCs w:val="24"/>
        </w:rPr>
        <w:t>Functional Requirements</w:t>
      </w:r>
      <w:bookmarkEnd w:id="381"/>
      <w:r w:rsidRPr="00CB2CF1">
        <w:rPr>
          <w:rStyle w:val="Heading2Char"/>
          <w:rFonts w:ascii="Times New Roman" w:hAnsi="Times New Roman" w:cs="Times New Roman"/>
          <w:color w:val="1F3763"/>
          <w:sz w:val="24"/>
          <w:szCs w:val="24"/>
        </w:rPr>
        <w:t> </w:t>
      </w:r>
    </w:p>
    <w:p w14:paraId="256FBB42" w14:textId="175D54E8" w:rsidR="00FD76DC" w:rsidRPr="00CB2CF1"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382" w:author="asohmbom asohmbom" w:date="2021-09-13T23:39:00Z">
        <w:r w:rsidR="002B6719" w:rsidRPr="00CB2CF1">
          <w:rPr>
            <w:rFonts w:ascii="Times New Roman" w:eastAsia="Calibri" w:hAnsi="Times New Roman" w:cs="Times New Roman"/>
          </w:rPr>
          <w:t>4</w:t>
        </w:r>
      </w:ins>
      <w:del w:id="383" w:author="asohmbom asohmbom" w:date="2021-09-13T23:39: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 xml:space="preserve">.1:  On the “Trigger” screen, there shall be an “Add” button that the user may use to add new triggers to the application. </w:t>
      </w:r>
    </w:p>
    <w:p w14:paraId="37E40F81" w14:textId="1B0044CF" w:rsidR="00FD76DC" w:rsidRPr="00CB2CF1" w:rsidRDefault="00FD76DC" w:rsidP="006345D6">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384" w:author="asohmbom asohmbom" w:date="2021-09-13T23:40:00Z">
        <w:r w:rsidR="002B6719" w:rsidRPr="00CB2CF1">
          <w:rPr>
            <w:rFonts w:ascii="Times New Roman" w:eastAsia="Calibri" w:hAnsi="Times New Roman" w:cs="Times New Roman"/>
          </w:rPr>
          <w:t>4</w:t>
        </w:r>
      </w:ins>
      <w:del w:id="385" w:author="asohmbom asohmbom" w:date="2021-09-13T23:40: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w:t>
      </w:r>
      <w:ins w:id="386" w:author="asohmbom asohmbom" w:date="2021-09-13T23:40:00Z">
        <w:r w:rsidR="002B6719" w:rsidRPr="00CB2CF1">
          <w:rPr>
            <w:rFonts w:ascii="Times New Roman" w:eastAsia="Calibri" w:hAnsi="Times New Roman" w:cs="Times New Roman"/>
          </w:rPr>
          <w:t>2</w:t>
        </w:r>
      </w:ins>
      <w:del w:id="387" w:author="asohmbom asohmbom" w:date="2021-09-13T23:40:00Z">
        <w:r w:rsidRPr="00CB2CF1" w:rsidDel="002B6719">
          <w:rPr>
            <w:rFonts w:ascii="Times New Roman" w:eastAsia="Calibri" w:hAnsi="Times New Roman" w:cs="Times New Roman"/>
          </w:rPr>
          <w:delText>1</w:delText>
        </w:r>
      </w:del>
      <w:r w:rsidRPr="00CB2CF1">
        <w:rPr>
          <w:rFonts w:ascii="Times New Roman" w:eastAsia="Calibri" w:hAnsi="Times New Roman" w:cs="Times New Roman"/>
        </w:rPr>
        <w:t>:  On each trigger word label, there shall be an edit icon. When the Edit icon is clicked, a popup with an editable text area containing the current word.  The user shall be able to change the text in this area. </w:t>
      </w:r>
    </w:p>
    <w:p w14:paraId="2FF75ABE" w14:textId="745C804E" w:rsidR="00FD76DC" w:rsidRPr="00CB2CF1" w:rsidRDefault="00FD76DC" w:rsidP="006345D6">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388" w:author="asohmbom asohmbom" w:date="2021-09-13T23:40:00Z">
        <w:r w:rsidR="002B6719" w:rsidRPr="00CB2CF1">
          <w:rPr>
            <w:rFonts w:ascii="Times New Roman" w:eastAsia="Calibri" w:hAnsi="Times New Roman" w:cs="Times New Roman"/>
          </w:rPr>
          <w:t>4</w:t>
        </w:r>
      </w:ins>
      <w:del w:id="389" w:author="asohmbom asohmbom" w:date="2021-09-13T23:40: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w:t>
      </w:r>
      <w:ins w:id="390" w:author="asohmbom asohmbom" w:date="2021-09-13T23:40:00Z">
        <w:r w:rsidR="002B6719" w:rsidRPr="00CB2CF1">
          <w:rPr>
            <w:rFonts w:ascii="Times New Roman" w:eastAsia="Calibri" w:hAnsi="Times New Roman" w:cs="Times New Roman"/>
          </w:rPr>
          <w:t>3</w:t>
        </w:r>
      </w:ins>
      <w:del w:id="391" w:author="asohmbom asohmbom" w:date="2021-09-13T23:40:00Z">
        <w:r w:rsidRPr="00CB2CF1" w:rsidDel="002B6719">
          <w:rPr>
            <w:rFonts w:ascii="Times New Roman" w:eastAsia="Calibri" w:hAnsi="Times New Roman" w:cs="Times New Roman"/>
          </w:rPr>
          <w:delText>2</w:delText>
        </w:r>
      </w:del>
      <w:r w:rsidRPr="00CB2CF1">
        <w:rPr>
          <w:rFonts w:ascii="Times New Roman" w:eastAsia="Calibri" w:hAnsi="Times New Roman" w:cs="Times New Roman"/>
        </w:rPr>
        <w:t>:  After revising text, the user shall have an icon to save the revised word.   There shall also be an icon to cancel any changes.  After editing the trigger, it may be resaved using a Save icon.</w:t>
      </w:r>
    </w:p>
    <w:p w14:paraId="07944901" w14:textId="6A43DD9B" w:rsidR="00FD76DC" w:rsidRPr="00CB2CF1" w:rsidRDefault="00FD76DC" w:rsidP="006345D6">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392" w:author="asohmbom asohmbom" w:date="2021-09-13T23:40:00Z">
        <w:r w:rsidR="002B6719" w:rsidRPr="00CB2CF1">
          <w:rPr>
            <w:rFonts w:ascii="Times New Roman" w:eastAsia="Calibri" w:hAnsi="Times New Roman" w:cs="Times New Roman"/>
          </w:rPr>
          <w:t>4</w:t>
        </w:r>
      </w:ins>
      <w:del w:id="393" w:author="asohmbom asohmbom" w:date="2021-09-13T23:40: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w:t>
      </w:r>
      <w:ins w:id="394" w:author="asohmbom asohmbom" w:date="2021-09-13T23:40:00Z">
        <w:r w:rsidR="002B6719" w:rsidRPr="00CB2CF1">
          <w:rPr>
            <w:rFonts w:ascii="Times New Roman" w:eastAsia="Calibri" w:hAnsi="Times New Roman" w:cs="Times New Roman"/>
          </w:rPr>
          <w:t>4</w:t>
        </w:r>
      </w:ins>
      <w:del w:id="395" w:author="asohmbom asohmbom" w:date="2021-09-13T23:40: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  Trigger labels shall have a delete icon.  When the delete icon is clicked, a popup shall open with a confirmation to delete the trigger.  The popup shall be an “Ok” button to agree with the deletion, and a Cancel button to close the dialog without deleting the trigger.  </w:t>
      </w:r>
    </w:p>
    <w:p w14:paraId="271D62BC" w14:textId="728EFAB5"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396" w:author="asohmbom asohmbom" w:date="2021-09-13T23:40:00Z">
        <w:r w:rsidR="002B6719" w:rsidRPr="00CB2CF1">
          <w:rPr>
            <w:rFonts w:ascii="Times New Roman" w:eastAsia="Calibri" w:hAnsi="Times New Roman" w:cs="Times New Roman"/>
          </w:rPr>
          <w:t>4</w:t>
        </w:r>
      </w:ins>
      <w:del w:id="397" w:author="asohmbom asohmbom" w:date="2021-09-13T23:40: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w:t>
      </w:r>
      <w:ins w:id="398" w:author="asohmbom asohmbom" w:date="2021-09-13T23:40:00Z">
        <w:r w:rsidR="002B6719" w:rsidRPr="00CB2CF1">
          <w:rPr>
            <w:rFonts w:ascii="Times New Roman" w:eastAsia="Calibri" w:hAnsi="Times New Roman" w:cs="Times New Roman"/>
          </w:rPr>
          <w:t>5</w:t>
        </w:r>
      </w:ins>
      <w:del w:id="399" w:author="asohmbom asohmbom" w:date="2021-09-13T23:40:00Z">
        <w:r w:rsidRPr="00CB2CF1" w:rsidDel="002B6719">
          <w:rPr>
            <w:rFonts w:ascii="Times New Roman" w:eastAsia="Calibri" w:hAnsi="Times New Roman" w:cs="Times New Roman"/>
          </w:rPr>
          <w:delText>4</w:delText>
        </w:r>
      </w:del>
      <w:r w:rsidRPr="00CB2CF1">
        <w:rPr>
          <w:rFonts w:ascii="Times New Roman" w:eastAsia="Calibri" w:hAnsi="Times New Roman" w:cs="Times New Roman"/>
        </w:rPr>
        <w:t xml:space="preserve">:  When the user clicks the ok button agreeing to deletion a trigger, the application shall delete the affected trigger word.  </w:t>
      </w:r>
    </w:p>
    <w:p w14:paraId="12E7CBCF" w14:textId="0ECAFE0D" w:rsidR="00FD76DC" w:rsidRPr="00CB2CF1" w:rsidRDefault="00FD76DC" w:rsidP="006345D6">
      <w:pPr>
        <w:pStyle w:val="Heading2"/>
        <w:spacing w:line="480" w:lineRule="auto"/>
        <w:rPr>
          <w:rFonts w:ascii="Times New Roman" w:hAnsi="Times New Roman" w:cs="Times New Roman"/>
        </w:rPr>
      </w:pPr>
      <w:bookmarkStart w:id="400" w:name="_Toc84760460"/>
      <w:r w:rsidRPr="00CB2CF1">
        <w:rPr>
          <w:rFonts w:ascii="Times New Roman" w:hAnsi="Times New Roman" w:cs="Times New Roman"/>
        </w:rPr>
        <w:t>Listen and act on trigger words</w:t>
      </w:r>
      <w:bookmarkEnd w:id="400"/>
      <w:r w:rsidRPr="00CB2CF1">
        <w:rPr>
          <w:rFonts w:ascii="Times New Roman" w:hAnsi="Times New Roman" w:cs="Times New Roman"/>
        </w:rPr>
        <w:t xml:space="preserve"> </w:t>
      </w:r>
    </w:p>
    <w:p w14:paraId="61826E88"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01" w:name="_Toc84760461"/>
      <w:r w:rsidRPr="00CB2CF1">
        <w:rPr>
          <w:rStyle w:val="Heading2Char"/>
          <w:rFonts w:ascii="Times New Roman" w:hAnsi="Times New Roman" w:cs="Times New Roman"/>
          <w:color w:val="1F3763"/>
          <w:sz w:val="24"/>
          <w:szCs w:val="24"/>
        </w:rPr>
        <w:t>Description and Priority</w:t>
      </w:r>
      <w:bookmarkEnd w:id="401"/>
    </w:p>
    <w:p w14:paraId="5523C60B" w14:textId="5E92C97E" w:rsidR="00FD76DC" w:rsidRPr="00CB2CF1"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the app is in listening mode, the application will listen for triggers that are set in the application and respond to them as expected. (Priority – High). </w:t>
      </w:r>
    </w:p>
    <w:p w14:paraId="4048D18C" w14:textId="77777777" w:rsidR="006345D6" w:rsidRPr="00CB2CF1" w:rsidRDefault="006345D6" w:rsidP="00FD76DC">
      <w:pPr>
        <w:shd w:val="clear" w:color="auto" w:fill="FFFFFF"/>
        <w:spacing w:line="480" w:lineRule="auto"/>
        <w:textAlignment w:val="baseline"/>
        <w:rPr>
          <w:rStyle w:val="Heading3Char"/>
          <w:rFonts w:ascii="Times New Roman" w:eastAsiaTheme="minorEastAsia" w:hAnsi="Times New Roman" w:cs="Times New Roman"/>
          <w:color w:val="auto"/>
        </w:rPr>
      </w:pPr>
    </w:p>
    <w:p w14:paraId="09BACE8E" w14:textId="5C84829F" w:rsidR="006345D6" w:rsidRPr="00D7036C" w:rsidRDefault="00FD76DC" w:rsidP="00FD76DC">
      <w:pPr>
        <w:pStyle w:val="ListParagraph"/>
        <w:numPr>
          <w:ilvl w:val="0"/>
          <w:numId w:val="23"/>
        </w:numPr>
        <w:shd w:val="clear" w:color="auto" w:fill="FFFFFF"/>
        <w:spacing w:line="480" w:lineRule="auto"/>
        <w:textAlignment w:val="baseline"/>
        <w:rPr>
          <w:rFonts w:ascii="Times New Roman" w:eastAsiaTheme="minorEastAsia" w:hAnsi="Times New Roman" w:cs="Times New Roman"/>
        </w:rPr>
      </w:pPr>
      <w:r w:rsidRPr="00D7036C">
        <w:rPr>
          <w:rFonts w:ascii="Times New Roman" w:eastAsiaTheme="minorEastAsia" w:hAnsi="Times New Roman" w:cs="Times New Roman"/>
        </w:rPr>
        <w:lastRenderedPageBreak/>
        <w:t>Start triggers – shall mark the point at which the app should begin Notes. Every transcribed word before this point shall be excluded.</w:t>
      </w:r>
    </w:p>
    <w:p w14:paraId="13CAB54D" w14:textId="5015B9FE" w:rsidR="00FD76DC" w:rsidRPr="00D7036C" w:rsidRDefault="00FD76DC" w:rsidP="00FD76DC">
      <w:pPr>
        <w:pStyle w:val="ListParagraph"/>
        <w:numPr>
          <w:ilvl w:val="0"/>
          <w:numId w:val="23"/>
        </w:numPr>
        <w:shd w:val="clear" w:color="auto" w:fill="FFFFFF"/>
        <w:spacing w:line="480" w:lineRule="auto"/>
        <w:textAlignment w:val="baseline"/>
        <w:rPr>
          <w:rFonts w:ascii="Times New Roman" w:eastAsiaTheme="minorEastAsia" w:hAnsi="Times New Roman" w:cs="Times New Roman"/>
        </w:rPr>
      </w:pPr>
      <w:r w:rsidRPr="00D7036C">
        <w:rPr>
          <w:rFonts w:ascii="Times New Roman" w:eastAsiaTheme="minorEastAsia" w:hAnsi="Times New Roman" w:cs="Times New Roman"/>
        </w:rPr>
        <w:t>Stop triggers – shall mark the point at which the app should end the notes. Every transcribed word after this point shall be excluded from the saved note.</w:t>
      </w:r>
    </w:p>
    <w:p w14:paraId="16510A27" w14:textId="32D408AE" w:rsidR="00FD76DC" w:rsidRPr="00D7036C" w:rsidRDefault="00FD76DC" w:rsidP="00FD76DC">
      <w:pPr>
        <w:pStyle w:val="ListParagraph"/>
        <w:numPr>
          <w:ilvl w:val="0"/>
          <w:numId w:val="23"/>
        </w:numPr>
        <w:shd w:val="clear" w:color="auto" w:fill="FFFFFF"/>
        <w:spacing w:line="480" w:lineRule="auto"/>
        <w:textAlignment w:val="baseline"/>
        <w:rPr>
          <w:rFonts w:ascii="Times New Roman" w:eastAsiaTheme="minorEastAsia" w:hAnsi="Times New Roman" w:cs="Times New Roman"/>
        </w:rPr>
      </w:pPr>
      <w:r w:rsidRPr="00D7036C">
        <w:rPr>
          <w:rFonts w:ascii="Times New Roman" w:eastAsiaTheme="minorEastAsia" w:hAnsi="Times New Roman" w:cs="Times New Roman"/>
        </w:rPr>
        <w:t xml:space="preserve">Recall triggers – shall determine the start of a search key which the application will use to search or lookup notes to present to the user. </w:t>
      </w:r>
    </w:p>
    <w:p w14:paraId="3DFF2D0B"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02" w:name="_Toc84760462"/>
      <w:r w:rsidRPr="00CB2CF1">
        <w:rPr>
          <w:rStyle w:val="Heading2Char"/>
          <w:rFonts w:ascii="Times New Roman" w:hAnsi="Times New Roman" w:cs="Times New Roman"/>
          <w:color w:val="1F3763"/>
          <w:sz w:val="24"/>
          <w:szCs w:val="24"/>
        </w:rPr>
        <w:t>Stimulus/Response Sequences</w:t>
      </w:r>
      <w:bookmarkEnd w:id="402"/>
      <w:r w:rsidRPr="00CB2CF1">
        <w:rPr>
          <w:rStyle w:val="Heading2Char"/>
          <w:rFonts w:ascii="Times New Roman" w:hAnsi="Times New Roman" w:cs="Times New Roman"/>
          <w:color w:val="1F3763"/>
          <w:sz w:val="24"/>
          <w:szCs w:val="24"/>
        </w:rPr>
        <w:t> </w:t>
      </w:r>
    </w:p>
    <w:p w14:paraId="016FE5A7"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says start trigger word while the app is in listening mode. </w:t>
      </w:r>
    </w:p>
    <w:p w14:paraId="3CC9E54D"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application continues listening and transcribing text </w:t>
      </w:r>
    </w:p>
    <w:p w14:paraId="286E8634"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says a stop trigger word. </w:t>
      </w:r>
    </w:p>
    <w:p w14:paraId="331F45EB"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application continuous to listen. </w:t>
      </w:r>
    </w:p>
    <w:p w14:paraId="51CA17B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deactivates the applications from listening mode via a button click or by voice. </w:t>
      </w:r>
    </w:p>
    <w:p w14:paraId="0E935E95" w14:textId="0B5DC325"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application stops listening, performs analysis on the transcript, and generates a note containing only words between the start and stop trigger words.  </w:t>
      </w:r>
    </w:p>
    <w:p w14:paraId="46A03A44"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03" w:name="_Toc84760463"/>
      <w:r w:rsidRPr="00CB2CF1">
        <w:rPr>
          <w:rStyle w:val="Heading2Char"/>
          <w:rFonts w:ascii="Times New Roman" w:hAnsi="Times New Roman" w:cs="Times New Roman"/>
          <w:color w:val="1F3763"/>
          <w:sz w:val="24"/>
          <w:szCs w:val="24"/>
        </w:rPr>
        <w:t>Functional Requirements</w:t>
      </w:r>
      <w:bookmarkEnd w:id="403"/>
      <w:r w:rsidRPr="00CB2CF1">
        <w:rPr>
          <w:rStyle w:val="Heading2Char"/>
          <w:rFonts w:ascii="Times New Roman" w:hAnsi="Times New Roman" w:cs="Times New Roman"/>
          <w:color w:val="1F3763"/>
          <w:sz w:val="24"/>
          <w:szCs w:val="24"/>
        </w:rPr>
        <w:t> </w:t>
      </w:r>
    </w:p>
    <w:p w14:paraId="0BE82F21" w14:textId="472536F1"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04" w:author="asohmbom asohmbom" w:date="2021-09-13T23:39:00Z">
        <w:r w:rsidR="002B6719" w:rsidRPr="00CB2CF1">
          <w:rPr>
            <w:rFonts w:ascii="Times New Roman" w:eastAsia="Calibri" w:hAnsi="Times New Roman" w:cs="Times New Roman"/>
          </w:rPr>
          <w:t>5</w:t>
        </w:r>
      </w:ins>
      <w:del w:id="405" w:author="asohmbom asohmbom" w:date="2021-09-13T23:39:00Z">
        <w:r w:rsidRPr="00CB2CF1" w:rsidDel="002B6719">
          <w:rPr>
            <w:rFonts w:ascii="Times New Roman" w:eastAsia="Calibri" w:hAnsi="Times New Roman" w:cs="Times New Roman"/>
          </w:rPr>
          <w:delText>2</w:delText>
        </w:r>
      </w:del>
      <w:r w:rsidRPr="00CB2CF1">
        <w:rPr>
          <w:rFonts w:ascii="Times New Roman" w:eastAsia="Calibri" w:hAnsi="Times New Roman" w:cs="Times New Roman"/>
        </w:rPr>
        <w:t>.1:   When the microphone is activated, the application shall listen for the start phrase and transcribe the user's speech when the user says this phrase.</w:t>
      </w:r>
    </w:p>
    <w:p w14:paraId="6564B218" w14:textId="79B9A7BE"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06" w:author="asohmbom asohmbom" w:date="2021-09-13T23:39:00Z">
        <w:r w:rsidR="002B6719" w:rsidRPr="00CB2CF1">
          <w:rPr>
            <w:rFonts w:ascii="Times New Roman" w:eastAsia="Calibri" w:hAnsi="Times New Roman" w:cs="Times New Roman"/>
          </w:rPr>
          <w:t>5</w:t>
        </w:r>
      </w:ins>
      <w:del w:id="407" w:author="asohmbom asohmbom" w:date="2021-09-13T23:39:00Z">
        <w:r w:rsidRPr="00CB2CF1" w:rsidDel="002B6719">
          <w:rPr>
            <w:rFonts w:ascii="Times New Roman" w:eastAsia="Calibri" w:hAnsi="Times New Roman" w:cs="Times New Roman"/>
          </w:rPr>
          <w:delText>2</w:delText>
        </w:r>
      </w:del>
      <w:r w:rsidRPr="00CB2CF1">
        <w:rPr>
          <w:rFonts w:ascii="Times New Roman" w:eastAsia="Calibri" w:hAnsi="Times New Roman" w:cs="Times New Roman"/>
        </w:rPr>
        <w:t>.2:  While recording speech, the application shall stop transcribing notes when the user says the stop phrase.</w:t>
      </w:r>
    </w:p>
    <w:p w14:paraId="631129E5" w14:textId="62652F50"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08" w:author="asohmbom asohmbom" w:date="2021-09-13T23:39:00Z">
        <w:r w:rsidR="002B6719" w:rsidRPr="00CB2CF1">
          <w:rPr>
            <w:rFonts w:ascii="Times New Roman" w:eastAsia="Calibri" w:hAnsi="Times New Roman" w:cs="Times New Roman"/>
          </w:rPr>
          <w:t>5</w:t>
        </w:r>
      </w:ins>
      <w:del w:id="409" w:author="asohmbom asohmbom" w:date="2021-09-13T23:39:00Z">
        <w:r w:rsidRPr="00CB2CF1" w:rsidDel="002B6719">
          <w:rPr>
            <w:rFonts w:ascii="Times New Roman" w:eastAsia="Calibri" w:hAnsi="Times New Roman" w:cs="Times New Roman"/>
          </w:rPr>
          <w:delText>2</w:delText>
        </w:r>
      </w:del>
      <w:r w:rsidRPr="00CB2CF1">
        <w:rPr>
          <w:rFonts w:ascii="Times New Roman" w:eastAsia="Calibri" w:hAnsi="Times New Roman" w:cs="Times New Roman"/>
        </w:rPr>
        <w:t xml:space="preserve">.3   When the user says the recall phase, the application shall find and playback the appropriate note.  </w:t>
      </w:r>
    </w:p>
    <w:p w14:paraId="2481149A" w14:textId="77777777" w:rsidR="00FD76DC" w:rsidRPr="00CB2CF1" w:rsidRDefault="00FD76DC" w:rsidP="00FD76DC">
      <w:pPr>
        <w:shd w:val="clear" w:color="auto" w:fill="FFFFFF"/>
        <w:spacing w:line="480" w:lineRule="auto"/>
        <w:ind w:left="990" w:hanging="990"/>
        <w:textAlignment w:val="baseline"/>
        <w:rPr>
          <w:rFonts w:ascii="Times New Roman" w:hAnsi="Times New Roman" w:cs="Times New Roman"/>
          <w:color w:val="000000"/>
        </w:rPr>
      </w:pPr>
    </w:p>
    <w:p w14:paraId="07002CB1" w14:textId="77777777" w:rsidR="00FD76DC" w:rsidRPr="00CB2CF1" w:rsidRDefault="00FD76DC" w:rsidP="00FD76DC">
      <w:pPr>
        <w:pStyle w:val="Heading2"/>
        <w:spacing w:line="480" w:lineRule="auto"/>
        <w:rPr>
          <w:rFonts w:ascii="Times New Roman" w:hAnsi="Times New Roman" w:cs="Times New Roman"/>
        </w:rPr>
      </w:pPr>
      <w:bookmarkStart w:id="410" w:name="_Toc84760464"/>
      <w:r w:rsidRPr="00CB2CF1">
        <w:rPr>
          <w:rFonts w:ascii="Times New Roman" w:hAnsi="Times New Roman" w:cs="Times New Roman"/>
        </w:rPr>
        <w:lastRenderedPageBreak/>
        <w:t>Transcribe and save notes</w:t>
      </w:r>
      <w:bookmarkEnd w:id="410"/>
      <w:r w:rsidRPr="00CB2CF1">
        <w:rPr>
          <w:rStyle w:val="Heading3Char"/>
          <w:rFonts w:ascii="Times New Roman" w:hAnsi="Times New Roman" w:cs="Times New Roman"/>
          <w:color w:val="2F5496" w:themeColor="accent1" w:themeShade="BF"/>
        </w:rPr>
        <w:t> </w:t>
      </w:r>
    </w:p>
    <w:p w14:paraId="2CBF467D"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11" w:name="_Toc84760465"/>
      <w:r w:rsidRPr="00CB2CF1">
        <w:rPr>
          <w:rStyle w:val="Heading2Char"/>
          <w:rFonts w:ascii="Times New Roman" w:hAnsi="Times New Roman" w:cs="Times New Roman"/>
          <w:color w:val="1F3763"/>
          <w:sz w:val="24"/>
          <w:szCs w:val="24"/>
        </w:rPr>
        <w:t>Description and Priority</w:t>
      </w:r>
      <w:bookmarkEnd w:id="411"/>
      <w:r w:rsidRPr="00CB2CF1">
        <w:rPr>
          <w:rStyle w:val="Heading2Char"/>
          <w:rFonts w:ascii="Times New Roman" w:hAnsi="Times New Roman" w:cs="Times New Roman"/>
          <w:color w:val="1F3763"/>
          <w:sz w:val="24"/>
          <w:szCs w:val="24"/>
        </w:rPr>
        <w:t> </w:t>
      </w:r>
    </w:p>
    <w:p w14:paraId="3478EEBD" w14:textId="2714244E" w:rsidR="00FD76DC" w:rsidRPr="00D7036C" w:rsidRDefault="00FD76DC" w:rsidP="00FD76DC">
      <w:pPr>
        <w:shd w:val="clear" w:color="auto" w:fill="FFFFFF"/>
        <w:spacing w:line="480" w:lineRule="auto"/>
        <w:textAlignment w:val="baseline"/>
        <w:rPr>
          <w:rStyle w:val="Heading2Char"/>
          <w:rFonts w:ascii="Times New Roman" w:eastAsiaTheme="minorEastAsia" w:hAnsi="Times New Roman" w:cs="Times New Roman"/>
          <w:color w:val="auto"/>
          <w:sz w:val="24"/>
          <w:szCs w:val="24"/>
        </w:rPr>
      </w:pPr>
      <w:r w:rsidRPr="00CB2CF1">
        <w:rPr>
          <w:rFonts w:ascii="Times New Roman" w:eastAsiaTheme="minorEastAsia" w:hAnsi="Times New Roman" w:cs="Times New Roman"/>
        </w:rPr>
        <w:t>Given that the app is in listening mode while the user is speaking, the user's voice shall be transcribed to text, and a note shall be generated from the transcribed text and saved. (Priority- High). </w:t>
      </w:r>
    </w:p>
    <w:p w14:paraId="218DE273" w14:textId="38F57FCD" w:rsidR="00FD76DC" w:rsidRPr="00CB2CF1" w:rsidRDefault="00FD76DC" w:rsidP="00FD76DC">
      <w:pPr>
        <w:pStyle w:val="Heading3"/>
        <w:spacing w:line="480" w:lineRule="auto"/>
        <w:rPr>
          <w:rFonts w:ascii="Times New Roman" w:hAnsi="Times New Roman" w:cs="Times New Roman"/>
        </w:rPr>
      </w:pPr>
      <w:bookmarkStart w:id="412" w:name="_Toc84760466"/>
      <w:r w:rsidRPr="00CB2CF1">
        <w:rPr>
          <w:rStyle w:val="Heading2Char"/>
          <w:rFonts w:ascii="Times New Roman" w:hAnsi="Times New Roman" w:cs="Times New Roman"/>
          <w:color w:val="1F3763"/>
          <w:sz w:val="24"/>
          <w:szCs w:val="24"/>
        </w:rPr>
        <w:t>Stimulus/Response Sequences</w:t>
      </w:r>
      <w:bookmarkEnd w:id="412"/>
      <w:r w:rsidRPr="00CB2CF1">
        <w:rPr>
          <w:rStyle w:val="Heading2Char"/>
          <w:rFonts w:ascii="Times New Roman" w:hAnsi="Times New Roman" w:cs="Times New Roman"/>
          <w:color w:val="1F3763"/>
          <w:sz w:val="24"/>
          <w:szCs w:val="24"/>
        </w:rPr>
        <w:t> </w:t>
      </w:r>
    </w:p>
    <w:p w14:paraId="5B352A5F"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speaks while the app is in listening mode. </w:t>
      </w:r>
    </w:p>
    <w:p w14:paraId="21A75B20"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 listens to user’s voice and transcribes it to text. </w:t>
      </w:r>
    </w:p>
    <w:p w14:paraId="2C5FA195"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stops speaking and deactivates the mic. </w:t>
      </w:r>
    </w:p>
    <w:p w14:paraId="6BC6AB7D"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system analyzes transcribed text and generates notes. </w:t>
      </w:r>
    </w:p>
    <w:p w14:paraId="3FADDCDC"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on the “save” button.  </w:t>
      </w:r>
    </w:p>
    <w:p w14:paraId="482163BC" w14:textId="4AC19136"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system saves notes. </w:t>
      </w:r>
    </w:p>
    <w:p w14:paraId="43FBF8A4"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13" w:name="_Toc84760467"/>
      <w:r w:rsidRPr="00CB2CF1">
        <w:rPr>
          <w:rStyle w:val="Heading2Char"/>
          <w:rFonts w:ascii="Times New Roman" w:hAnsi="Times New Roman" w:cs="Times New Roman"/>
          <w:color w:val="1F3763"/>
          <w:sz w:val="24"/>
          <w:szCs w:val="24"/>
        </w:rPr>
        <w:t>Functional Requirements</w:t>
      </w:r>
      <w:bookmarkEnd w:id="413"/>
      <w:r w:rsidRPr="00CB2CF1">
        <w:rPr>
          <w:rStyle w:val="Heading2Char"/>
          <w:rFonts w:ascii="Times New Roman" w:hAnsi="Times New Roman" w:cs="Times New Roman"/>
          <w:color w:val="1F3763"/>
          <w:sz w:val="24"/>
          <w:szCs w:val="24"/>
        </w:rPr>
        <w:t> </w:t>
      </w:r>
    </w:p>
    <w:p w14:paraId="347E8126" w14:textId="78CC51A3"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14" w:author="asohmbom asohmbom" w:date="2021-09-13T23:41:00Z">
        <w:r w:rsidR="006D16C2" w:rsidRPr="00CB2CF1">
          <w:rPr>
            <w:rFonts w:ascii="Times New Roman" w:eastAsia="Calibri" w:hAnsi="Times New Roman" w:cs="Times New Roman"/>
          </w:rPr>
          <w:t>6</w:t>
        </w:r>
      </w:ins>
      <w:del w:id="415" w:author="asohmbom asohmbom" w:date="2021-09-13T23:41:00Z">
        <w:r w:rsidRPr="00CB2CF1" w:rsidDel="006D16C2">
          <w:rPr>
            <w:rFonts w:ascii="Times New Roman" w:eastAsia="Calibri" w:hAnsi="Times New Roman" w:cs="Times New Roman"/>
          </w:rPr>
          <w:delText>3</w:delText>
        </w:r>
      </w:del>
      <w:r w:rsidRPr="00CB2CF1">
        <w:rPr>
          <w:rFonts w:ascii="Times New Roman" w:eastAsia="Calibri" w:hAnsi="Times New Roman" w:cs="Times New Roman"/>
        </w:rPr>
        <w:t>.1:  The application shall have a save icon that appears after the user finishes transcribing speech. </w:t>
      </w:r>
    </w:p>
    <w:p w14:paraId="09D2B91F" w14:textId="7EECAC64" w:rsidR="00FD76DC" w:rsidRPr="00D7036C" w:rsidRDefault="00FD76DC" w:rsidP="00D7036C">
      <w:pPr>
        <w:spacing w:line="480" w:lineRule="auto"/>
        <w:ind w:left="810" w:hanging="810"/>
        <w:rPr>
          <w:rStyle w:val="Heading3Char"/>
          <w:rFonts w:ascii="Times New Roman" w:eastAsia="Calibri" w:hAnsi="Times New Roman" w:cs="Times New Roman"/>
          <w:color w:val="auto"/>
        </w:rPr>
      </w:pPr>
      <w:r w:rsidRPr="00CB2CF1">
        <w:rPr>
          <w:rFonts w:ascii="Times New Roman" w:eastAsia="Calibri" w:hAnsi="Times New Roman" w:cs="Times New Roman"/>
        </w:rPr>
        <w:t>REQ-</w:t>
      </w:r>
      <w:ins w:id="416" w:author="asohmbom asohmbom" w:date="2021-09-13T23:41:00Z">
        <w:r w:rsidR="006D16C2" w:rsidRPr="00CB2CF1">
          <w:rPr>
            <w:rFonts w:ascii="Times New Roman" w:eastAsia="Calibri" w:hAnsi="Times New Roman" w:cs="Times New Roman"/>
          </w:rPr>
          <w:t>6</w:t>
        </w:r>
      </w:ins>
      <w:del w:id="417" w:author="asohmbom asohmbom" w:date="2021-09-13T23:41:00Z">
        <w:r w:rsidRPr="00CB2CF1" w:rsidDel="006D16C2">
          <w:rPr>
            <w:rFonts w:ascii="Times New Roman" w:eastAsia="Calibri" w:hAnsi="Times New Roman" w:cs="Times New Roman"/>
          </w:rPr>
          <w:delText>3</w:delText>
        </w:r>
      </w:del>
      <w:r w:rsidRPr="00CB2CF1">
        <w:rPr>
          <w:rFonts w:ascii="Times New Roman" w:eastAsia="Calibri" w:hAnsi="Times New Roman" w:cs="Times New Roman"/>
        </w:rPr>
        <w:t>.2:   Upon clicking the save icon, the application will save the note that was transcribed by the application. </w:t>
      </w:r>
    </w:p>
    <w:p w14:paraId="74149321" w14:textId="77777777" w:rsidR="00FD76DC" w:rsidRPr="00CB2CF1" w:rsidRDefault="00FD76DC" w:rsidP="00FD76DC">
      <w:pPr>
        <w:pStyle w:val="Heading2"/>
        <w:spacing w:line="480" w:lineRule="auto"/>
        <w:rPr>
          <w:rFonts w:ascii="Times New Roman" w:hAnsi="Times New Roman" w:cs="Times New Roman"/>
        </w:rPr>
      </w:pPr>
      <w:bookmarkStart w:id="418" w:name="_Toc84760468"/>
      <w:r w:rsidRPr="00CB2CF1">
        <w:rPr>
          <w:rFonts w:ascii="Times New Roman" w:hAnsi="Times New Roman" w:cs="Times New Roman"/>
        </w:rPr>
        <w:t>Add, Modify, and Delete Notes</w:t>
      </w:r>
      <w:bookmarkEnd w:id="418"/>
      <w:r w:rsidRPr="00CB2CF1">
        <w:rPr>
          <w:rFonts w:ascii="Times New Roman" w:hAnsi="Times New Roman" w:cs="Times New Roman"/>
        </w:rPr>
        <w:t xml:space="preserve">  </w:t>
      </w:r>
    </w:p>
    <w:p w14:paraId="545D5405"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19" w:name="_Toc84760469"/>
      <w:r w:rsidRPr="00CB2CF1">
        <w:rPr>
          <w:rStyle w:val="Heading2Char"/>
          <w:rFonts w:ascii="Times New Roman" w:hAnsi="Times New Roman" w:cs="Times New Roman"/>
          <w:color w:val="1F3763"/>
          <w:sz w:val="24"/>
          <w:szCs w:val="24"/>
        </w:rPr>
        <w:t>Description and Priority</w:t>
      </w:r>
      <w:bookmarkEnd w:id="419"/>
      <w:r w:rsidRPr="00CB2CF1">
        <w:rPr>
          <w:rStyle w:val="Heading2Char"/>
          <w:rFonts w:ascii="Times New Roman" w:hAnsi="Times New Roman" w:cs="Times New Roman"/>
          <w:color w:val="1F3763"/>
          <w:sz w:val="24"/>
          <w:szCs w:val="24"/>
        </w:rPr>
        <w:t> </w:t>
      </w:r>
    </w:p>
    <w:p w14:paraId="1B6D278C" w14:textId="77777777" w:rsidR="00FD76DC" w:rsidRPr="00CB2CF1"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a user has successfully installed and lunch the app, they may add notes, modify or delete existing ones. (High Priority).  </w:t>
      </w:r>
    </w:p>
    <w:p w14:paraId="4592F6A2" w14:textId="77777777" w:rsidR="00FD76DC" w:rsidRPr="00CB2CF1" w:rsidRDefault="00FD76DC" w:rsidP="00FD76DC">
      <w:pPr>
        <w:shd w:val="clear" w:color="auto" w:fill="FFFFFF"/>
        <w:spacing w:line="480" w:lineRule="auto"/>
        <w:ind w:left="705" w:hanging="705"/>
        <w:textAlignment w:val="baseline"/>
        <w:rPr>
          <w:rFonts w:ascii="Times New Roman" w:hAnsi="Times New Roman" w:cs="Times New Roman"/>
          <w:color w:val="000000"/>
        </w:rPr>
      </w:pPr>
    </w:p>
    <w:p w14:paraId="320C7759"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20" w:name="_Toc84760470"/>
      <w:r w:rsidRPr="00CB2CF1">
        <w:rPr>
          <w:rStyle w:val="Heading2Char"/>
          <w:rFonts w:ascii="Times New Roman" w:hAnsi="Times New Roman" w:cs="Times New Roman"/>
          <w:color w:val="1F3763"/>
          <w:sz w:val="24"/>
          <w:szCs w:val="24"/>
        </w:rPr>
        <w:lastRenderedPageBreak/>
        <w:t>Stimulus/Response Sequences</w:t>
      </w:r>
      <w:bookmarkEnd w:id="420"/>
      <w:r w:rsidRPr="00CB2CF1">
        <w:rPr>
          <w:rStyle w:val="Heading2Char"/>
          <w:rFonts w:ascii="Times New Roman" w:hAnsi="Times New Roman" w:cs="Times New Roman"/>
          <w:color w:val="1F3763"/>
          <w:sz w:val="24"/>
          <w:szCs w:val="24"/>
        </w:rPr>
        <w:t> </w:t>
      </w:r>
    </w:p>
    <w:p w14:paraId="1F472990" w14:textId="500D4766" w:rsidR="00FD76D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navigates to the “notes screen” and tabs on a note.</w:t>
      </w:r>
    </w:p>
    <w:p w14:paraId="2879019A" w14:textId="77777777" w:rsidR="00D7036C" w:rsidRPr="00D7036C" w:rsidRDefault="00D7036C" w:rsidP="00D7036C">
      <w:pPr>
        <w:spacing w:line="480" w:lineRule="auto"/>
        <w:ind w:left="810" w:hanging="810"/>
        <w:rPr>
          <w:rFonts w:ascii="Times New Roman" w:eastAsia="Calibri" w:hAnsi="Times New Roman" w:cs="Times New Roman"/>
        </w:rPr>
      </w:pPr>
    </w:p>
    <w:p w14:paraId="08124931" w14:textId="77777777" w:rsidR="00FD76DC" w:rsidRPr="00D7036C" w:rsidRDefault="00FD76DC" w:rsidP="00FD76DC">
      <w:pPr>
        <w:spacing w:line="480" w:lineRule="auto"/>
        <w:rPr>
          <w:rFonts w:ascii="Times New Roman" w:hAnsi="Times New Roman" w:cs="Times New Roman"/>
          <w:b/>
          <w:bCs/>
        </w:rPr>
      </w:pPr>
      <w:r w:rsidRPr="00D7036C">
        <w:rPr>
          <w:rFonts w:ascii="Times New Roman" w:hAnsi="Times New Roman" w:cs="Times New Roman"/>
          <w:b/>
          <w:bCs/>
        </w:rPr>
        <w:t>Adding note</w:t>
      </w:r>
    </w:p>
    <w:p w14:paraId="408E820A"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on the “add note” button from the “notes screen”.</w:t>
      </w:r>
    </w:p>
    <w:p w14:paraId="361F9E0A"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 opens a “add note” screen with a text area,  and a “save” and “cancel” button.</w:t>
      </w:r>
    </w:p>
    <w:p w14:paraId="75FEA864"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add text in the text area and clicks the “save” button.</w:t>
      </w:r>
    </w:p>
    <w:p w14:paraId="458EFE76"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system saves the notes. </w:t>
      </w:r>
    </w:p>
    <w:p w14:paraId="2EADC241" w14:textId="77777777" w:rsidR="00FD76DC" w:rsidRPr="00CB2CF1" w:rsidRDefault="00FD76DC" w:rsidP="00FD76DC">
      <w:pPr>
        <w:spacing w:line="480" w:lineRule="auto"/>
        <w:rPr>
          <w:rFonts w:ascii="Times New Roman" w:hAnsi="Times New Roman" w:cs="Times New Roman"/>
        </w:rPr>
      </w:pPr>
    </w:p>
    <w:p w14:paraId="5B02059D" w14:textId="77777777" w:rsidR="00FD76DC" w:rsidRPr="00CB2CF1" w:rsidRDefault="00FD76DC" w:rsidP="00FD76DC">
      <w:pPr>
        <w:shd w:val="clear" w:color="auto" w:fill="FFFFFF"/>
        <w:spacing w:line="480" w:lineRule="auto"/>
        <w:ind w:left="990" w:hanging="990"/>
        <w:textAlignment w:val="baseline"/>
        <w:rPr>
          <w:rStyle w:val="Heading2Char"/>
          <w:rFonts w:ascii="Times New Roman" w:hAnsi="Times New Roman" w:cs="Times New Roman"/>
          <w:b/>
          <w:bCs/>
          <w:color w:val="000000"/>
          <w:sz w:val="24"/>
          <w:szCs w:val="24"/>
        </w:rPr>
      </w:pPr>
      <w:bookmarkStart w:id="421" w:name="_Toc84760471"/>
      <w:r w:rsidRPr="00CB2CF1">
        <w:rPr>
          <w:rStyle w:val="Heading2Char"/>
          <w:rFonts w:ascii="Times New Roman" w:hAnsi="Times New Roman" w:cs="Times New Roman"/>
          <w:b/>
          <w:bCs/>
          <w:color w:val="000000"/>
          <w:sz w:val="24"/>
          <w:szCs w:val="24"/>
        </w:rPr>
        <w:t>Editing note</w:t>
      </w:r>
      <w:bookmarkEnd w:id="421"/>
    </w:p>
    <w:p w14:paraId="779E353E"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app opens the note in an editable note text view containing  “delete”, “edit”, “save” icons. </w:t>
      </w:r>
    </w:p>
    <w:p w14:paraId="0B6D8A3B"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Edit icon. </w:t>
      </w:r>
    </w:p>
    <w:p w14:paraId="045CB2E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Edit popup opens with the current text.  </w:t>
      </w:r>
    </w:p>
    <w:p w14:paraId="73482DF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makes revisions and clicks on the save icon text. </w:t>
      </w:r>
    </w:p>
    <w:p w14:paraId="33186C12"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Application updates saved text with revisions.</w:t>
      </w:r>
    </w:p>
    <w:p w14:paraId="4AF6B472" w14:textId="77777777" w:rsidR="00FD76DC" w:rsidRPr="00CB2CF1" w:rsidRDefault="00FD76DC" w:rsidP="00FD76DC">
      <w:pPr>
        <w:shd w:val="clear" w:color="auto" w:fill="FFFFFF"/>
        <w:spacing w:line="480" w:lineRule="auto"/>
        <w:ind w:left="990" w:hanging="990"/>
        <w:textAlignment w:val="baseline"/>
        <w:rPr>
          <w:rStyle w:val="Heading2Char"/>
          <w:rFonts w:ascii="Times New Roman" w:hAnsi="Times New Roman" w:cs="Times New Roman"/>
          <w:color w:val="000000"/>
          <w:sz w:val="24"/>
          <w:szCs w:val="24"/>
        </w:rPr>
      </w:pPr>
    </w:p>
    <w:p w14:paraId="7575654F" w14:textId="77777777" w:rsidR="00FD76DC" w:rsidRPr="00CB2CF1" w:rsidRDefault="00FD76DC" w:rsidP="00FD76DC">
      <w:pPr>
        <w:shd w:val="clear" w:color="auto" w:fill="FFFFFF"/>
        <w:spacing w:line="480" w:lineRule="auto"/>
        <w:ind w:left="990" w:hanging="990"/>
        <w:textAlignment w:val="baseline"/>
        <w:rPr>
          <w:rStyle w:val="Heading2Char"/>
          <w:rFonts w:ascii="Times New Roman" w:hAnsi="Times New Roman" w:cs="Times New Roman"/>
          <w:b/>
          <w:bCs/>
          <w:color w:val="000000"/>
          <w:sz w:val="24"/>
          <w:szCs w:val="24"/>
        </w:rPr>
      </w:pPr>
      <w:bookmarkStart w:id="422" w:name="_Toc84760472"/>
      <w:r w:rsidRPr="00CB2CF1">
        <w:rPr>
          <w:rStyle w:val="Heading2Char"/>
          <w:rFonts w:ascii="Times New Roman" w:hAnsi="Times New Roman" w:cs="Times New Roman"/>
          <w:b/>
          <w:bCs/>
          <w:color w:val="000000"/>
          <w:sz w:val="24"/>
          <w:szCs w:val="24"/>
        </w:rPr>
        <w:t>Delete Note</w:t>
      </w:r>
      <w:bookmarkEnd w:id="422"/>
    </w:p>
    <w:p w14:paraId="33BC771E"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app opens the note in an editable note text view containing “delete”, “edit”, “save” icons. </w:t>
      </w:r>
    </w:p>
    <w:p w14:paraId="603297A2"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“Delete” button.  </w:t>
      </w:r>
    </w:p>
    <w:p w14:paraId="0FF0049C"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A popup appears to confirm the deletion.  </w:t>
      </w:r>
    </w:p>
    <w:p w14:paraId="05ED9796"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User clicks ok with the confirmation to delete.  </w:t>
      </w:r>
    </w:p>
    <w:p w14:paraId="06DD10D7"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lastRenderedPageBreak/>
        <w:t>Response:  The system deletes the note. </w:t>
      </w:r>
    </w:p>
    <w:p w14:paraId="69DBB62F"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w:t>
      </w:r>
    </w:p>
    <w:p w14:paraId="06350DBD" w14:textId="6736BC3B" w:rsidR="00FD76DC" w:rsidRPr="00D7036C" w:rsidRDefault="00FD76DC" w:rsidP="00D7036C">
      <w:pPr>
        <w:pStyle w:val="Heading3"/>
        <w:spacing w:line="480" w:lineRule="auto"/>
        <w:rPr>
          <w:rFonts w:ascii="Times New Roman" w:hAnsi="Times New Roman" w:cs="Times New Roman"/>
        </w:rPr>
      </w:pPr>
      <w:bookmarkStart w:id="423" w:name="_Toc84760473"/>
      <w:r w:rsidRPr="00CB2CF1">
        <w:rPr>
          <w:rStyle w:val="Heading2Char"/>
          <w:rFonts w:ascii="Times New Roman" w:hAnsi="Times New Roman" w:cs="Times New Roman"/>
          <w:color w:val="1F3763"/>
          <w:sz w:val="24"/>
          <w:szCs w:val="24"/>
        </w:rPr>
        <w:t>Functional Requirements</w:t>
      </w:r>
      <w:bookmarkEnd w:id="423"/>
      <w:r w:rsidRPr="00CB2CF1">
        <w:rPr>
          <w:rStyle w:val="Heading2Char"/>
          <w:rFonts w:ascii="Times New Roman" w:hAnsi="Times New Roman" w:cs="Times New Roman"/>
          <w:color w:val="1F3763"/>
          <w:sz w:val="24"/>
          <w:szCs w:val="24"/>
        </w:rPr>
        <w:t> </w:t>
      </w:r>
    </w:p>
    <w:p w14:paraId="4D14D3C6" w14:textId="39E002F8" w:rsidR="00FD76DC" w:rsidRPr="00CB2CF1"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24" w:author="asohmbom asohmbom" w:date="2021-09-13T23:39:00Z">
        <w:r w:rsidR="002B6719" w:rsidRPr="00CB2CF1">
          <w:rPr>
            <w:rFonts w:ascii="Times New Roman" w:eastAsia="Calibri" w:hAnsi="Times New Roman" w:cs="Times New Roman"/>
          </w:rPr>
          <w:t>7</w:t>
        </w:r>
      </w:ins>
      <w:del w:id="425" w:author="asohmbom asohmbom" w:date="2021-09-13T23:39:00Z">
        <w:r w:rsidRPr="00CB2CF1" w:rsidDel="002B6719">
          <w:rPr>
            <w:rFonts w:ascii="Times New Roman" w:eastAsia="Calibri" w:hAnsi="Times New Roman" w:cs="Times New Roman"/>
          </w:rPr>
          <w:delText>6</w:delText>
        </w:r>
      </w:del>
      <w:r w:rsidRPr="00CB2CF1">
        <w:rPr>
          <w:rFonts w:ascii="Times New Roman" w:eastAsia="Calibri" w:hAnsi="Times New Roman" w:cs="Times New Roman"/>
        </w:rPr>
        <w:t xml:space="preserve">.1:  On the “Note” screen, there shall be an “Add” button that the user may use to add new notes to the application. </w:t>
      </w:r>
    </w:p>
    <w:p w14:paraId="1D445EAE" w14:textId="61DEAE45"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26" w:author="asohmbom asohmbom" w:date="2021-09-13T23:39:00Z">
        <w:r w:rsidR="002B6719" w:rsidRPr="00CB2CF1">
          <w:rPr>
            <w:rFonts w:ascii="Times New Roman" w:eastAsia="Calibri" w:hAnsi="Times New Roman" w:cs="Times New Roman"/>
          </w:rPr>
          <w:t>7</w:t>
        </w:r>
      </w:ins>
      <w:del w:id="427" w:author="asohmbom asohmbom" w:date="2021-09-13T23:39:00Z">
        <w:r w:rsidRPr="00CB2CF1" w:rsidDel="002B6719">
          <w:rPr>
            <w:rFonts w:ascii="Times New Roman" w:eastAsia="Calibri" w:hAnsi="Times New Roman" w:cs="Times New Roman"/>
          </w:rPr>
          <w:delText>6</w:delText>
        </w:r>
      </w:del>
      <w:r w:rsidRPr="00CB2CF1">
        <w:rPr>
          <w:rFonts w:ascii="Times New Roman" w:eastAsia="Calibri" w:hAnsi="Times New Roman" w:cs="Times New Roman"/>
        </w:rPr>
        <w:t>.</w:t>
      </w:r>
      <w:ins w:id="428" w:author="asohmbom asohmbom" w:date="2021-09-13T23:39:00Z">
        <w:r w:rsidR="002B6719" w:rsidRPr="00CB2CF1">
          <w:rPr>
            <w:rFonts w:ascii="Times New Roman" w:eastAsia="Calibri" w:hAnsi="Times New Roman" w:cs="Times New Roman"/>
          </w:rPr>
          <w:t>2</w:t>
        </w:r>
      </w:ins>
      <w:del w:id="429" w:author="asohmbom asohmbom" w:date="2021-09-13T23:39:00Z">
        <w:r w:rsidRPr="00CB2CF1" w:rsidDel="002B6719">
          <w:rPr>
            <w:rFonts w:ascii="Times New Roman" w:eastAsia="Calibri" w:hAnsi="Times New Roman" w:cs="Times New Roman"/>
          </w:rPr>
          <w:delText>1</w:delText>
        </w:r>
      </w:del>
      <w:r w:rsidRPr="00CB2CF1">
        <w:rPr>
          <w:rFonts w:ascii="Times New Roman" w:eastAsia="Calibri" w:hAnsi="Times New Roman" w:cs="Times New Roman"/>
        </w:rPr>
        <w:t>:  On each note, there shall be an edit icon. When the Edit icon is clicked, a popup with an editable text area containing the current note. The user shall be able to change the text in this area.</w:t>
      </w:r>
    </w:p>
    <w:p w14:paraId="4F2DD3B0" w14:textId="78C5AD60" w:rsidR="00FD76DC" w:rsidRPr="00CB2CF1"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30" w:author="asohmbom asohmbom" w:date="2021-09-13T23:39:00Z">
        <w:r w:rsidR="002B6719" w:rsidRPr="00CB2CF1">
          <w:rPr>
            <w:rFonts w:ascii="Times New Roman" w:eastAsia="Calibri" w:hAnsi="Times New Roman" w:cs="Times New Roman"/>
          </w:rPr>
          <w:t>7</w:t>
        </w:r>
      </w:ins>
      <w:del w:id="431" w:author="asohmbom asohmbom" w:date="2021-09-13T23:39:00Z">
        <w:r w:rsidRPr="00CB2CF1" w:rsidDel="002B6719">
          <w:rPr>
            <w:rFonts w:ascii="Times New Roman" w:eastAsia="Calibri" w:hAnsi="Times New Roman" w:cs="Times New Roman"/>
          </w:rPr>
          <w:delText>6</w:delText>
        </w:r>
      </w:del>
      <w:r w:rsidRPr="00CB2CF1">
        <w:rPr>
          <w:rFonts w:ascii="Times New Roman" w:eastAsia="Calibri" w:hAnsi="Times New Roman" w:cs="Times New Roman"/>
        </w:rPr>
        <w:t>.</w:t>
      </w:r>
      <w:ins w:id="432" w:author="asohmbom asohmbom" w:date="2021-09-13T23:39:00Z">
        <w:r w:rsidR="002B6719" w:rsidRPr="00CB2CF1">
          <w:rPr>
            <w:rFonts w:ascii="Times New Roman" w:eastAsia="Calibri" w:hAnsi="Times New Roman" w:cs="Times New Roman"/>
          </w:rPr>
          <w:t>3</w:t>
        </w:r>
      </w:ins>
      <w:del w:id="433" w:author="asohmbom asohmbom" w:date="2021-09-13T23:39:00Z">
        <w:r w:rsidRPr="00CB2CF1" w:rsidDel="002B6719">
          <w:rPr>
            <w:rFonts w:ascii="Times New Roman" w:eastAsia="Calibri" w:hAnsi="Times New Roman" w:cs="Times New Roman"/>
          </w:rPr>
          <w:delText>2</w:delText>
        </w:r>
      </w:del>
      <w:r w:rsidRPr="00CB2CF1">
        <w:rPr>
          <w:rFonts w:ascii="Times New Roman" w:eastAsia="Calibri" w:hAnsi="Times New Roman" w:cs="Times New Roman"/>
        </w:rPr>
        <w:t>: After revising the text, the user shall have an icon to save the revised text.  There may also be an icon to cancel any changes.  After editing the note, the revised note may be resaved using a Save icon.</w:t>
      </w:r>
    </w:p>
    <w:p w14:paraId="37D8A182" w14:textId="52992EE4" w:rsidR="00FD76DC" w:rsidRPr="00CB2CF1"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34" w:author="asohmbom asohmbom" w:date="2021-09-13T23:39:00Z">
        <w:r w:rsidR="002B6719" w:rsidRPr="00CB2CF1">
          <w:rPr>
            <w:rFonts w:ascii="Times New Roman" w:eastAsia="Calibri" w:hAnsi="Times New Roman" w:cs="Times New Roman"/>
          </w:rPr>
          <w:t>7</w:t>
        </w:r>
      </w:ins>
      <w:del w:id="435" w:author="asohmbom asohmbom" w:date="2021-09-13T23:39:00Z">
        <w:r w:rsidRPr="00CB2CF1" w:rsidDel="002B6719">
          <w:rPr>
            <w:rFonts w:ascii="Times New Roman" w:eastAsia="Calibri" w:hAnsi="Times New Roman" w:cs="Times New Roman"/>
          </w:rPr>
          <w:delText>6</w:delText>
        </w:r>
      </w:del>
      <w:r w:rsidRPr="00CB2CF1">
        <w:rPr>
          <w:rFonts w:ascii="Times New Roman" w:eastAsia="Calibri" w:hAnsi="Times New Roman" w:cs="Times New Roman"/>
        </w:rPr>
        <w:t>.</w:t>
      </w:r>
      <w:ins w:id="436" w:author="asohmbom asohmbom" w:date="2021-09-13T23:39:00Z">
        <w:r w:rsidR="002B6719" w:rsidRPr="00CB2CF1">
          <w:rPr>
            <w:rFonts w:ascii="Times New Roman" w:eastAsia="Calibri" w:hAnsi="Times New Roman" w:cs="Times New Roman"/>
          </w:rPr>
          <w:t>4</w:t>
        </w:r>
      </w:ins>
      <w:del w:id="437" w:author="asohmbom asohmbom" w:date="2021-09-13T23:39:00Z">
        <w:r w:rsidRPr="00CB2CF1" w:rsidDel="002B6719">
          <w:rPr>
            <w:rFonts w:ascii="Times New Roman" w:eastAsia="Calibri" w:hAnsi="Times New Roman" w:cs="Times New Roman"/>
          </w:rPr>
          <w:delText>3</w:delText>
        </w:r>
      </w:del>
      <w:r w:rsidRPr="00CB2CF1">
        <w:rPr>
          <w:rFonts w:ascii="Times New Roman" w:eastAsia="Calibri" w:hAnsi="Times New Roman" w:cs="Times New Roman"/>
        </w:rPr>
        <w:t>:   Note labels shall have a delete icon.  When the delete icon is clicked, a popup shall open with a confirmation to delete the note.  The popup shall have an Ok button to agree with a  “deletion” and  “Cancel” button to close the dialog without deleting the note.  </w:t>
      </w:r>
    </w:p>
    <w:p w14:paraId="10DD2876" w14:textId="59A8B3C6"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w:t>
      </w:r>
      <w:ins w:id="438" w:author="asohmbom asohmbom" w:date="2021-09-13T23:39:00Z">
        <w:r w:rsidR="002B6719" w:rsidRPr="00CB2CF1">
          <w:rPr>
            <w:rFonts w:ascii="Times New Roman" w:eastAsia="Calibri" w:hAnsi="Times New Roman" w:cs="Times New Roman"/>
          </w:rPr>
          <w:t>7</w:t>
        </w:r>
      </w:ins>
      <w:del w:id="439" w:author="asohmbom asohmbom" w:date="2021-09-13T23:39:00Z">
        <w:r w:rsidRPr="00CB2CF1" w:rsidDel="002B6719">
          <w:rPr>
            <w:rFonts w:ascii="Times New Roman" w:eastAsia="Calibri" w:hAnsi="Times New Roman" w:cs="Times New Roman"/>
          </w:rPr>
          <w:delText>6</w:delText>
        </w:r>
      </w:del>
      <w:r w:rsidRPr="00CB2CF1">
        <w:rPr>
          <w:rFonts w:ascii="Times New Roman" w:eastAsia="Calibri" w:hAnsi="Times New Roman" w:cs="Times New Roman"/>
        </w:rPr>
        <w:t>.</w:t>
      </w:r>
      <w:ins w:id="440" w:author="asohmbom asohmbom" w:date="2021-09-13T23:39:00Z">
        <w:r w:rsidR="002B6719" w:rsidRPr="00CB2CF1">
          <w:rPr>
            <w:rFonts w:ascii="Times New Roman" w:eastAsia="Calibri" w:hAnsi="Times New Roman" w:cs="Times New Roman"/>
          </w:rPr>
          <w:t>5</w:t>
        </w:r>
      </w:ins>
      <w:del w:id="441" w:author="asohmbom asohmbom" w:date="2021-09-13T23:39:00Z">
        <w:r w:rsidRPr="00CB2CF1" w:rsidDel="002B6719">
          <w:rPr>
            <w:rFonts w:ascii="Times New Roman" w:eastAsia="Calibri" w:hAnsi="Times New Roman" w:cs="Times New Roman"/>
          </w:rPr>
          <w:delText>4</w:delText>
        </w:r>
      </w:del>
      <w:r w:rsidRPr="00CB2CF1">
        <w:rPr>
          <w:rFonts w:ascii="Times New Roman" w:eastAsia="Calibri" w:hAnsi="Times New Roman" w:cs="Times New Roman"/>
        </w:rPr>
        <w:t>:  When the user clicks the ok button agreeing to deletion a note, the application shall delete the affected note.</w:t>
      </w:r>
    </w:p>
    <w:p w14:paraId="547FDC45" w14:textId="085A24BD" w:rsidR="00FD76DC" w:rsidRPr="00D7036C" w:rsidRDefault="00FD76DC" w:rsidP="00D7036C">
      <w:pPr>
        <w:pStyle w:val="Heading2"/>
        <w:spacing w:line="480" w:lineRule="auto"/>
        <w:rPr>
          <w:rStyle w:val="Heading2Char"/>
          <w:rFonts w:ascii="Times New Roman" w:hAnsi="Times New Roman" w:cs="Times New Roman"/>
        </w:rPr>
      </w:pPr>
      <w:bookmarkStart w:id="442" w:name="_Toc84760474"/>
      <w:r w:rsidRPr="00CB2CF1">
        <w:rPr>
          <w:rFonts w:ascii="Times New Roman" w:hAnsi="Times New Roman" w:cs="Times New Roman"/>
        </w:rPr>
        <w:t>Notes can be sorted by date and organized subject category</w:t>
      </w:r>
      <w:bookmarkEnd w:id="442"/>
      <w:r w:rsidRPr="00CB2CF1">
        <w:rPr>
          <w:rFonts w:ascii="Times New Roman" w:hAnsi="Times New Roman" w:cs="Times New Roman"/>
        </w:rPr>
        <w:t>  </w:t>
      </w:r>
    </w:p>
    <w:p w14:paraId="483217BC"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43" w:name="_Toc84760475"/>
      <w:r w:rsidRPr="00CB2CF1">
        <w:rPr>
          <w:rStyle w:val="Heading2Char"/>
          <w:rFonts w:ascii="Times New Roman" w:hAnsi="Times New Roman" w:cs="Times New Roman"/>
          <w:color w:val="1F3763"/>
          <w:sz w:val="24"/>
          <w:szCs w:val="24"/>
        </w:rPr>
        <w:t>Description and Priority</w:t>
      </w:r>
      <w:bookmarkEnd w:id="443"/>
      <w:r w:rsidRPr="00CB2CF1">
        <w:rPr>
          <w:rStyle w:val="Heading2Char"/>
          <w:rFonts w:ascii="Times New Roman" w:hAnsi="Times New Roman" w:cs="Times New Roman"/>
          <w:color w:val="1F3763"/>
          <w:sz w:val="24"/>
          <w:szCs w:val="24"/>
        </w:rPr>
        <w:t> </w:t>
      </w:r>
    </w:p>
    <w:p w14:paraId="64A1FC93" w14:textId="05401D83" w:rsidR="00FD76DC" w:rsidRPr="00D7036C"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 that the app has a list of notes in the “notes screen”, the system shall order them by their updated dates and group them by contextual categories. (Priority - Low) </w:t>
      </w:r>
    </w:p>
    <w:p w14:paraId="35636E24"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44" w:name="_Toc84760476"/>
      <w:r w:rsidRPr="00CB2CF1">
        <w:rPr>
          <w:rStyle w:val="Heading2Char"/>
          <w:rFonts w:ascii="Times New Roman" w:hAnsi="Times New Roman" w:cs="Times New Roman"/>
          <w:color w:val="1F3763"/>
          <w:sz w:val="24"/>
          <w:szCs w:val="24"/>
        </w:rPr>
        <w:t>Stimulus/Response Sequences</w:t>
      </w:r>
      <w:bookmarkEnd w:id="444"/>
      <w:r w:rsidRPr="00CB2CF1">
        <w:rPr>
          <w:rStyle w:val="Heading2Char"/>
          <w:rFonts w:ascii="Times New Roman" w:hAnsi="Times New Roman" w:cs="Times New Roman"/>
          <w:color w:val="1F3763"/>
          <w:sz w:val="24"/>
          <w:szCs w:val="24"/>
        </w:rPr>
        <w:t> </w:t>
      </w:r>
    </w:p>
    <w:p w14:paraId="428533A5"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on the “Notes” icon from the navigation menu.  </w:t>
      </w:r>
    </w:p>
    <w:p w14:paraId="0B1B0F3F"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system lists the categories of notes ordered by the last updated timestamp.</w:t>
      </w:r>
    </w:p>
    <w:p w14:paraId="2824903F"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lastRenderedPageBreak/>
        <w:t>Stimulus:  The user tabs on one of the categories.</w:t>
      </w:r>
    </w:p>
    <w:p w14:paraId="197A1528" w14:textId="07B8DC92" w:rsidR="00FD76DC" w:rsidRPr="00D7036C"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 shows a drop-down list of notes under the targeted category.</w:t>
      </w:r>
    </w:p>
    <w:p w14:paraId="7B8A6091"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45" w:name="_Toc84760477"/>
      <w:r w:rsidRPr="00CB2CF1">
        <w:rPr>
          <w:rStyle w:val="Heading2Char"/>
          <w:rFonts w:ascii="Times New Roman" w:hAnsi="Times New Roman" w:cs="Times New Roman"/>
          <w:color w:val="1F3763"/>
          <w:sz w:val="24"/>
          <w:szCs w:val="24"/>
        </w:rPr>
        <w:t>Functional Requirements</w:t>
      </w:r>
      <w:bookmarkEnd w:id="445"/>
      <w:r w:rsidRPr="00CB2CF1">
        <w:rPr>
          <w:rStyle w:val="Heading2Char"/>
          <w:rFonts w:ascii="Times New Roman" w:hAnsi="Times New Roman" w:cs="Times New Roman"/>
          <w:color w:val="1F3763"/>
          <w:sz w:val="24"/>
          <w:szCs w:val="24"/>
        </w:rPr>
        <w:t> </w:t>
      </w:r>
    </w:p>
    <w:p w14:paraId="2857FF36" w14:textId="481C2F68" w:rsidR="00FD76DC" w:rsidRPr="00D7036C" w:rsidRDefault="00FD76DC" w:rsidP="00D7036C">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REQ-</w:t>
      </w:r>
      <w:ins w:id="446" w:author="asohmbom asohmbom" w:date="2021-09-13T23:39:00Z">
        <w:r w:rsidR="002B6719" w:rsidRPr="00CB2CF1">
          <w:rPr>
            <w:rFonts w:ascii="Times New Roman" w:eastAsia="Calibri" w:hAnsi="Times New Roman" w:cs="Times New Roman"/>
          </w:rPr>
          <w:t>8</w:t>
        </w:r>
      </w:ins>
      <w:del w:id="447" w:author="asohmbom asohmbom" w:date="2021-09-13T23:38:00Z">
        <w:r w:rsidRPr="00CB2CF1" w:rsidDel="002B6719">
          <w:rPr>
            <w:rFonts w:ascii="Times New Roman" w:eastAsia="Calibri" w:hAnsi="Times New Roman" w:cs="Times New Roman"/>
          </w:rPr>
          <w:delText>4</w:delText>
        </w:r>
      </w:del>
      <w:r w:rsidRPr="00CB2CF1">
        <w:rPr>
          <w:rFonts w:ascii="Times New Roman" w:eastAsia="Calibri" w:hAnsi="Times New Roman" w:cs="Times New Roman"/>
        </w:rPr>
        <w:t xml:space="preserve">.1: The application shall allow the user to sort a list of notes by date and group the notes by subject category. </w:t>
      </w:r>
    </w:p>
    <w:p w14:paraId="7255E41F" w14:textId="23A02170" w:rsidR="00FD76DC" w:rsidRPr="00D7036C" w:rsidRDefault="00FD76DC" w:rsidP="00D7036C">
      <w:pPr>
        <w:pStyle w:val="Heading2"/>
        <w:spacing w:line="480" w:lineRule="auto"/>
        <w:rPr>
          <w:rStyle w:val="Heading2Char"/>
          <w:rFonts w:ascii="Times New Roman" w:hAnsi="Times New Roman" w:cs="Times New Roman"/>
        </w:rPr>
      </w:pPr>
      <w:bookmarkStart w:id="448" w:name="_Toc84760478"/>
      <w:r w:rsidRPr="00CB2CF1">
        <w:rPr>
          <w:rFonts w:ascii="Times New Roman" w:hAnsi="Times New Roman" w:cs="Times New Roman"/>
        </w:rPr>
        <w:t>Large icons for easy use</w:t>
      </w:r>
      <w:bookmarkEnd w:id="448"/>
      <w:r w:rsidRPr="00CB2CF1">
        <w:rPr>
          <w:rFonts w:ascii="Times New Roman" w:hAnsi="Times New Roman" w:cs="Times New Roman"/>
        </w:rPr>
        <w:t> </w:t>
      </w:r>
    </w:p>
    <w:p w14:paraId="641D76C4"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49" w:name="_Toc84760479"/>
      <w:r w:rsidRPr="00CB2CF1">
        <w:rPr>
          <w:rStyle w:val="Heading2Char"/>
          <w:rFonts w:ascii="Times New Roman" w:hAnsi="Times New Roman" w:cs="Times New Roman"/>
          <w:color w:val="1F3763"/>
          <w:sz w:val="24"/>
          <w:szCs w:val="24"/>
        </w:rPr>
        <w:t>Description and Priority</w:t>
      </w:r>
      <w:bookmarkEnd w:id="449"/>
      <w:r w:rsidRPr="00CB2CF1">
        <w:rPr>
          <w:rStyle w:val="Heading2Char"/>
          <w:rFonts w:ascii="Times New Roman" w:hAnsi="Times New Roman" w:cs="Times New Roman"/>
          <w:color w:val="1F3763"/>
          <w:sz w:val="24"/>
          <w:szCs w:val="24"/>
        </w:rPr>
        <w:t> </w:t>
      </w:r>
    </w:p>
    <w:p w14:paraId="248AC21E" w14:textId="512F98B5" w:rsidR="00FD76DC" w:rsidRPr="00D7036C" w:rsidRDefault="00FD76DC" w:rsidP="00FD76DC">
      <w:pPr>
        <w:shd w:val="clear" w:color="auto" w:fill="FFFFFF"/>
        <w:spacing w:line="480" w:lineRule="auto"/>
        <w:textAlignment w:val="baseline"/>
        <w:rPr>
          <w:rStyle w:val="Heading2Char"/>
          <w:rFonts w:ascii="Times New Roman" w:eastAsiaTheme="minorEastAsia" w:hAnsi="Times New Roman" w:cs="Times New Roman"/>
          <w:color w:val="auto"/>
          <w:sz w:val="24"/>
          <w:szCs w:val="24"/>
        </w:rPr>
      </w:pPr>
      <w:r w:rsidRPr="00CB2CF1">
        <w:rPr>
          <w:rFonts w:ascii="Times New Roman" w:eastAsiaTheme="minorEastAsia" w:hAnsi="Times New Roman" w:cs="Times New Roman"/>
        </w:rPr>
        <w:t>Given that the app has been successfully installed and launched , throughout the application, there shall be large visible icons and text widgets to ease navigation and usage. (Priority – High). </w:t>
      </w:r>
    </w:p>
    <w:p w14:paraId="7A45B583"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50" w:name="_Toc84760480"/>
      <w:r w:rsidRPr="00CB2CF1">
        <w:rPr>
          <w:rStyle w:val="Heading2Char"/>
          <w:rFonts w:ascii="Times New Roman" w:hAnsi="Times New Roman" w:cs="Times New Roman"/>
          <w:color w:val="1F3763"/>
          <w:sz w:val="24"/>
          <w:szCs w:val="24"/>
        </w:rPr>
        <w:t>Stimulus/Response Sequences</w:t>
      </w:r>
      <w:bookmarkEnd w:id="450"/>
      <w:r w:rsidRPr="00CB2CF1">
        <w:rPr>
          <w:rStyle w:val="Heading2Char"/>
          <w:rFonts w:ascii="Times New Roman" w:hAnsi="Times New Roman" w:cs="Times New Roman"/>
          <w:color w:val="1F3763"/>
          <w:sz w:val="24"/>
          <w:szCs w:val="24"/>
        </w:rPr>
        <w:t> </w:t>
      </w:r>
    </w:p>
    <w:p w14:paraId="5F5160C4" w14:textId="77777777" w:rsidR="00FD76DC" w:rsidRPr="00CB2CF1" w:rsidRDefault="00FD76DC" w:rsidP="00FD76D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Stimulus:   User launches app. </w:t>
      </w:r>
    </w:p>
    <w:p w14:paraId="4DB2D236" w14:textId="2A023B7C" w:rsidR="00FD76DC" w:rsidRPr="00D7036C" w:rsidRDefault="00FD76DC" w:rsidP="00D7036C">
      <w:pPr>
        <w:spacing w:line="480" w:lineRule="auto"/>
        <w:ind w:left="432" w:hanging="432"/>
        <w:rPr>
          <w:rStyle w:val="Heading2Char"/>
          <w:rFonts w:ascii="Times New Roman" w:eastAsia="Calibri" w:hAnsi="Times New Roman" w:cs="Times New Roman"/>
          <w:color w:val="000000" w:themeColor="text1"/>
          <w:sz w:val="24"/>
          <w:szCs w:val="24"/>
        </w:rPr>
      </w:pPr>
      <w:r w:rsidRPr="00CB2CF1">
        <w:rPr>
          <w:rFonts w:ascii="Times New Roman" w:eastAsia="Calibri" w:hAnsi="Times New Roman" w:cs="Times New Roman"/>
          <w:color w:val="000000" w:themeColor="text1"/>
        </w:rPr>
        <w:t>Response:  The system displays a UI with large, clearly visible icons and text widgets. </w:t>
      </w:r>
    </w:p>
    <w:p w14:paraId="60374C17"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51" w:name="_Toc84760481"/>
      <w:r w:rsidRPr="00CB2CF1">
        <w:rPr>
          <w:rStyle w:val="Heading2Char"/>
          <w:rFonts w:ascii="Times New Roman" w:hAnsi="Times New Roman" w:cs="Times New Roman"/>
          <w:color w:val="1F3763"/>
          <w:sz w:val="24"/>
          <w:szCs w:val="24"/>
        </w:rPr>
        <w:t>Functional Requirements</w:t>
      </w:r>
      <w:bookmarkEnd w:id="451"/>
      <w:r w:rsidRPr="00CB2CF1">
        <w:rPr>
          <w:rStyle w:val="Heading2Char"/>
          <w:rFonts w:ascii="Times New Roman" w:hAnsi="Times New Roman" w:cs="Times New Roman"/>
          <w:color w:val="1F3763"/>
          <w:sz w:val="24"/>
          <w:szCs w:val="24"/>
        </w:rPr>
        <w:t> </w:t>
      </w:r>
    </w:p>
    <w:p w14:paraId="375159E6" w14:textId="44E14EC9" w:rsidR="00FD76DC" w:rsidRPr="00D7036C" w:rsidRDefault="00FD76DC" w:rsidP="00D7036C">
      <w:pPr>
        <w:spacing w:line="480" w:lineRule="auto"/>
        <w:ind w:left="432" w:hanging="432"/>
        <w:rPr>
          <w:rFonts w:ascii="Times New Roman" w:eastAsia="Calibri" w:hAnsi="Times New Roman" w:cs="Times New Roman"/>
          <w:color w:val="000000" w:themeColor="text1"/>
        </w:rPr>
      </w:pPr>
      <w:r w:rsidRPr="00CB2CF1">
        <w:rPr>
          <w:rFonts w:ascii="Times New Roman" w:eastAsia="Calibri" w:hAnsi="Times New Roman" w:cs="Times New Roman"/>
          <w:color w:val="000000" w:themeColor="text1"/>
        </w:rPr>
        <w:t>REQ-9.1:  The application shall have large icons to make them easier to find by those with memory issues.  </w:t>
      </w:r>
      <w:r w:rsidRPr="00CB2CF1">
        <w:rPr>
          <w:rStyle w:val="Heading3Char"/>
          <w:rFonts w:ascii="Times New Roman" w:hAnsi="Times New Roman" w:cs="Times New Roman"/>
          <w:color w:val="000000"/>
        </w:rPr>
        <w:t> </w:t>
      </w:r>
    </w:p>
    <w:p w14:paraId="6761B14A" w14:textId="459265FC" w:rsidR="00FD76DC" w:rsidRPr="00D7036C" w:rsidRDefault="00FD76DC" w:rsidP="00D7036C">
      <w:pPr>
        <w:pStyle w:val="Heading2"/>
        <w:spacing w:line="480" w:lineRule="auto"/>
        <w:rPr>
          <w:rStyle w:val="Heading2Char"/>
          <w:rFonts w:ascii="Times New Roman" w:hAnsi="Times New Roman" w:cs="Times New Roman"/>
        </w:rPr>
      </w:pPr>
      <w:bookmarkStart w:id="452" w:name="_Toc84760482"/>
      <w:r w:rsidRPr="00CB2CF1">
        <w:rPr>
          <w:rFonts w:ascii="Times New Roman" w:hAnsi="Times New Roman" w:cs="Times New Roman"/>
        </w:rPr>
        <w:t>Notes are searchable by keyword and date</w:t>
      </w:r>
      <w:bookmarkEnd w:id="452"/>
      <w:r w:rsidRPr="00CB2CF1">
        <w:rPr>
          <w:rFonts w:ascii="Times New Roman" w:hAnsi="Times New Roman" w:cs="Times New Roman"/>
        </w:rPr>
        <w:t> </w:t>
      </w:r>
    </w:p>
    <w:p w14:paraId="29DB5CBE"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53" w:name="_Toc84760483"/>
      <w:r w:rsidRPr="00CB2CF1">
        <w:rPr>
          <w:rStyle w:val="Heading2Char"/>
          <w:rFonts w:ascii="Times New Roman" w:hAnsi="Times New Roman" w:cs="Times New Roman"/>
          <w:color w:val="1F3763"/>
          <w:sz w:val="24"/>
          <w:szCs w:val="24"/>
        </w:rPr>
        <w:t>Description and Priority</w:t>
      </w:r>
      <w:bookmarkEnd w:id="453"/>
      <w:r w:rsidRPr="00CB2CF1">
        <w:rPr>
          <w:rStyle w:val="Heading2Char"/>
          <w:rFonts w:ascii="Times New Roman" w:hAnsi="Times New Roman" w:cs="Times New Roman"/>
          <w:color w:val="1F3763"/>
          <w:sz w:val="24"/>
          <w:szCs w:val="24"/>
        </w:rPr>
        <w:t> </w:t>
      </w:r>
    </w:p>
    <w:p w14:paraId="0F6FD6DE" w14:textId="1C5F44F3" w:rsidR="00FD76DC" w:rsidRPr="00D7036C" w:rsidRDefault="00FD76DC" w:rsidP="00FD76DC">
      <w:pPr>
        <w:shd w:val="clear" w:color="auto" w:fill="FFFFFF"/>
        <w:spacing w:line="480" w:lineRule="auto"/>
        <w:textAlignment w:val="baseline"/>
        <w:rPr>
          <w:rStyle w:val="Heading2Char"/>
          <w:rFonts w:ascii="Times New Roman" w:eastAsiaTheme="minorEastAsia" w:hAnsi="Times New Roman" w:cs="Times New Roman"/>
          <w:color w:val="auto"/>
          <w:sz w:val="24"/>
          <w:szCs w:val="24"/>
        </w:rPr>
      </w:pPr>
      <w:r w:rsidRPr="00CB2CF1">
        <w:rPr>
          <w:rFonts w:ascii="Times New Roman" w:eastAsiaTheme="minorEastAsia" w:hAnsi="Times New Roman" w:cs="Times New Roman"/>
        </w:rPr>
        <w:t>A search bar will be used to search the entered notes.  Either a keyword or a date can be entered.   The application will list the applicable notes after the search. (Priority-Medium). </w:t>
      </w:r>
    </w:p>
    <w:p w14:paraId="5092AC28"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54" w:name="_Toc84760484"/>
      <w:r w:rsidRPr="00CB2CF1">
        <w:rPr>
          <w:rStyle w:val="Heading2Char"/>
          <w:rFonts w:ascii="Times New Roman" w:hAnsi="Times New Roman" w:cs="Times New Roman"/>
          <w:color w:val="1F3763"/>
          <w:sz w:val="24"/>
          <w:szCs w:val="24"/>
        </w:rPr>
        <w:t>Stimulus/Response Sequences</w:t>
      </w:r>
      <w:bookmarkEnd w:id="454"/>
      <w:r w:rsidRPr="00CB2CF1">
        <w:rPr>
          <w:rStyle w:val="Heading2Char"/>
          <w:rFonts w:ascii="Times New Roman" w:hAnsi="Times New Roman" w:cs="Times New Roman"/>
          <w:color w:val="1F3763"/>
          <w:sz w:val="24"/>
          <w:szCs w:val="24"/>
        </w:rPr>
        <w:t> </w:t>
      </w:r>
    </w:p>
    <w:p w14:paraId="25E36C80"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enters a search phrase and click the “Search” button.  </w:t>
      </w:r>
    </w:p>
    <w:p w14:paraId="20C6288B"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application looks up the notes for the entered keyword or date.  </w:t>
      </w:r>
    </w:p>
    <w:p w14:paraId="6D0E1F41"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lastRenderedPageBreak/>
        <w:t>Stimulus:   The application finds a note that matches the search phrase.  </w:t>
      </w:r>
    </w:p>
    <w:p w14:paraId="7F8D4E38" w14:textId="0DE4CDEF" w:rsidR="00FD76DC" w:rsidRPr="00CB2CF1" w:rsidRDefault="00FD76DC" w:rsidP="00D7036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application lists the search results .  </w:t>
      </w:r>
    </w:p>
    <w:p w14:paraId="6AFEBC91"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455" w:name="_Toc84760485"/>
      <w:r w:rsidRPr="00CB2CF1">
        <w:rPr>
          <w:rStyle w:val="Heading2Char"/>
          <w:rFonts w:ascii="Times New Roman" w:hAnsi="Times New Roman" w:cs="Times New Roman"/>
          <w:color w:val="1F3763"/>
          <w:sz w:val="24"/>
          <w:szCs w:val="24"/>
        </w:rPr>
        <w:t>Functional Requirements</w:t>
      </w:r>
      <w:bookmarkEnd w:id="455"/>
      <w:r w:rsidRPr="00CB2CF1">
        <w:rPr>
          <w:rStyle w:val="Heading2Char"/>
          <w:rFonts w:ascii="Times New Roman" w:hAnsi="Times New Roman" w:cs="Times New Roman"/>
          <w:color w:val="1F3763"/>
          <w:sz w:val="24"/>
          <w:szCs w:val="24"/>
        </w:rPr>
        <w:t> </w:t>
      </w:r>
    </w:p>
    <w:p w14:paraId="4994FB30" w14:textId="738B954B"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REQ-1</w:t>
      </w:r>
      <w:ins w:id="456" w:author="asohmbom asohmbom" w:date="2021-09-13T23:38:00Z">
        <w:r w:rsidR="002B6719" w:rsidRPr="00CB2CF1">
          <w:rPr>
            <w:rFonts w:ascii="Times New Roman" w:eastAsia="Calibri" w:hAnsi="Times New Roman" w:cs="Times New Roman"/>
          </w:rPr>
          <w:t>0</w:t>
        </w:r>
      </w:ins>
      <w:del w:id="457" w:author="asohmbom asohmbom" w:date="2021-09-13T23:38:00Z">
        <w:r w:rsidRPr="00CB2CF1" w:rsidDel="002B6719">
          <w:rPr>
            <w:rFonts w:ascii="Times New Roman" w:eastAsia="Calibri" w:hAnsi="Times New Roman" w:cs="Times New Roman"/>
          </w:rPr>
          <w:delText>1</w:delText>
        </w:r>
      </w:del>
      <w:r w:rsidRPr="00CB2CF1">
        <w:rPr>
          <w:rFonts w:ascii="Times New Roman" w:eastAsia="Calibri" w:hAnsi="Times New Roman" w:cs="Times New Roman"/>
        </w:rPr>
        <w:t>.1:  A search bar shall be present in which the user can enter keywords or dates.  After entering the keyword or date, the user can click a search button. </w:t>
      </w:r>
    </w:p>
    <w:p w14:paraId="75E46975" w14:textId="25632208" w:rsidR="00FD76DC" w:rsidRPr="00CB2CF1" w:rsidRDefault="00FD76DC" w:rsidP="00D7036C">
      <w:pPr>
        <w:spacing w:line="480" w:lineRule="auto"/>
        <w:ind w:left="810" w:hanging="810"/>
        <w:rPr>
          <w:ins w:id="458" w:author="asohmbom asohmbom" w:date="2021-09-13T23:36:00Z"/>
          <w:rFonts w:ascii="Times New Roman" w:eastAsia="Calibri" w:hAnsi="Times New Roman" w:cs="Times New Roman"/>
        </w:rPr>
      </w:pPr>
      <w:r w:rsidRPr="00CB2CF1">
        <w:rPr>
          <w:rFonts w:ascii="Times New Roman" w:eastAsia="Calibri" w:hAnsi="Times New Roman" w:cs="Times New Roman"/>
        </w:rPr>
        <w:t>REQ-1</w:t>
      </w:r>
      <w:ins w:id="459" w:author="asohmbom asohmbom" w:date="2021-09-13T23:38:00Z">
        <w:r w:rsidR="002B6719" w:rsidRPr="00CB2CF1">
          <w:rPr>
            <w:rFonts w:ascii="Times New Roman" w:eastAsia="Calibri" w:hAnsi="Times New Roman" w:cs="Times New Roman"/>
          </w:rPr>
          <w:t>0</w:t>
        </w:r>
      </w:ins>
      <w:del w:id="460" w:author="asohmbom asohmbom" w:date="2021-09-13T23:38:00Z">
        <w:r w:rsidRPr="00CB2CF1" w:rsidDel="002B6719">
          <w:rPr>
            <w:rFonts w:ascii="Times New Roman" w:eastAsia="Calibri" w:hAnsi="Times New Roman" w:cs="Times New Roman"/>
          </w:rPr>
          <w:delText>1</w:delText>
        </w:r>
      </w:del>
      <w:r w:rsidRPr="00CB2CF1">
        <w:rPr>
          <w:rFonts w:ascii="Times New Roman" w:eastAsia="Calibri" w:hAnsi="Times New Roman" w:cs="Times New Roman"/>
        </w:rPr>
        <w:t>.2: After the search button is entered, any notes matching the search keyword or date will be listed on the screen in the app.   If there are no matching notes, there shall be a message indicating this.</w:t>
      </w:r>
    </w:p>
    <w:p w14:paraId="510BE2C4" w14:textId="662756F9" w:rsidR="002B6719" w:rsidRPr="00CB2CF1" w:rsidRDefault="00F37FF8">
      <w:pPr>
        <w:pStyle w:val="Heading2"/>
        <w:spacing w:line="480" w:lineRule="auto"/>
        <w:rPr>
          <w:ins w:id="461" w:author="asohmbom asohmbom" w:date="2021-09-13T23:37:00Z"/>
          <w:rFonts w:ascii="Times New Roman" w:hAnsi="Times New Roman" w:cs="Times New Roman"/>
        </w:rPr>
        <w:pPrChange w:id="462" w:author="asohmbom asohmbom" w:date="2021-09-13T23:49:00Z">
          <w:pPr>
            <w:spacing w:line="480" w:lineRule="auto"/>
          </w:pPr>
        </w:pPrChange>
      </w:pPr>
      <w:bookmarkStart w:id="463" w:name="_Toc84760486"/>
      <w:ins w:id="464" w:author="asohmbom asohmbom" w:date="2021-09-13T23:36:00Z">
        <w:r w:rsidRPr="00CB2CF1">
          <w:rPr>
            <w:rFonts w:ascii="Times New Roman" w:hAnsi="Times New Roman" w:cs="Times New Roman"/>
          </w:rPr>
          <w:t>On-board</w:t>
        </w:r>
      </w:ins>
      <w:ins w:id="465" w:author="asohmbom asohmbom" w:date="2021-09-13T23:37:00Z">
        <w:r w:rsidRPr="00CB2CF1">
          <w:rPr>
            <w:rFonts w:ascii="Times New Roman" w:hAnsi="Times New Roman" w:cs="Times New Roman"/>
          </w:rPr>
          <w:t>ing assistance</w:t>
        </w:r>
        <w:bookmarkEnd w:id="463"/>
      </w:ins>
    </w:p>
    <w:p w14:paraId="3FC97FDD" w14:textId="77777777" w:rsidR="002B6719" w:rsidRPr="00CB2CF1" w:rsidRDefault="002B6719" w:rsidP="002B6719">
      <w:pPr>
        <w:pStyle w:val="Heading3"/>
        <w:spacing w:line="480" w:lineRule="auto"/>
        <w:rPr>
          <w:ins w:id="466" w:author="asohmbom asohmbom" w:date="2021-09-13T23:38:00Z"/>
          <w:rStyle w:val="Heading2Char"/>
          <w:rFonts w:ascii="Times New Roman" w:hAnsi="Times New Roman" w:cs="Times New Roman"/>
          <w:color w:val="1F3763" w:themeColor="accent1" w:themeShade="7F"/>
          <w:sz w:val="24"/>
          <w:szCs w:val="24"/>
        </w:rPr>
      </w:pPr>
      <w:bookmarkStart w:id="467" w:name="_Toc84760487"/>
      <w:ins w:id="468" w:author="asohmbom asohmbom" w:date="2021-09-13T23:38:00Z">
        <w:r w:rsidRPr="00CB2CF1">
          <w:rPr>
            <w:rStyle w:val="Heading2Char"/>
            <w:rFonts w:ascii="Times New Roman" w:hAnsi="Times New Roman" w:cs="Times New Roman"/>
            <w:color w:val="1F3763"/>
            <w:sz w:val="24"/>
            <w:szCs w:val="24"/>
          </w:rPr>
          <w:t>Description and Priority</w:t>
        </w:r>
        <w:bookmarkEnd w:id="467"/>
        <w:r w:rsidRPr="00CB2CF1">
          <w:rPr>
            <w:rStyle w:val="Heading2Char"/>
            <w:rFonts w:ascii="Times New Roman" w:hAnsi="Times New Roman" w:cs="Times New Roman"/>
            <w:color w:val="1F3763"/>
            <w:sz w:val="24"/>
            <w:szCs w:val="24"/>
          </w:rPr>
          <w:t> </w:t>
        </w:r>
      </w:ins>
    </w:p>
    <w:p w14:paraId="6375EFDC" w14:textId="671D4C85" w:rsidR="002B6719" w:rsidRPr="00D7036C" w:rsidRDefault="002A4D92" w:rsidP="00D7036C">
      <w:pPr>
        <w:spacing w:line="480" w:lineRule="auto"/>
        <w:rPr>
          <w:ins w:id="469" w:author="asohmbom asohmbom" w:date="2021-09-13T23:38:00Z"/>
          <w:rStyle w:val="Heading2Char"/>
          <w:rFonts w:ascii="Times New Roman" w:eastAsiaTheme="minorEastAsia" w:hAnsi="Times New Roman" w:cs="Times New Roman"/>
          <w:color w:val="auto"/>
          <w:sz w:val="24"/>
          <w:szCs w:val="24"/>
        </w:rPr>
      </w:pPr>
      <w:ins w:id="470" w:author="asohmbom asohmbom" w:date="2021-09-13T23:49:00Z">
        <w:r w:rsidRPr="00CB2CF1">
          <w:rPr>
            <w:rFonts w:ascii="Times New Roman" w:eastAsiaTheme="minorEastAsia" w:hAnsi="Times New Roman" w:cs="Times New Roman"/>
          </w:rPr>
          <w:t>Given that the user has successfully installed the application when using the app for the first time, the app shall assist the user onboard, presenting the user with onboarding screens as well as voice-over text audibles to assist the user in the onboarding process. The app shall also receive voice commands from the user if they prefer to respond by voice (Priority-High).</w:t>
        </w:r>
      </w:ins>
    </w:p>
    <w:p w14:paraId="0C8B3AE5" w14:textId="700C6AB5" w:rsidR="000C3790" w:rsidRPr="00D7036C" w:rsidRDefault="002B6719" w:rsidP="00D7036C">
      <w:pPr>
        <w:pStyle w:val="Heading3"/>
        <w:spacing w:line="480" w:lineRule="auto"/>
        <w:rPr>
          <w:ins w:id="471" w:author="asohmbom asohmbom" w:date="2021-09-13T23:38:00Z"/>
          <w:rFonts w:ascii="Times New Roman" w:hAnsi="Times New Roman" w:cs="Times New Roman"/>
          <w:color w:val="1F3763"/>
          <w:rPrChange w:id="472" w:author="asohmbom asohmbom" w:date="2021-09-14T00:11:00Z">
            <w:rPr>
              <w:ins w:id="473" w:author="asohmbom asohmbom" w:date="2021-09-13T23:38:00Z"/>
              <w:rStyle w:val="Heading2Char"/>
              <w:color w:val="1F3763" w:themeColor="accent1" w:themeShade="7F"/>
              <w:sz w:val="24"/>
              <w:szCs w:val="24"/>
            </w:rPr>
          </w:rPrChange>
        </w:rPr>
        <w:pPrChange w:id="474" w:author="asohmbom asohmbom" w:date="2021-09-14T00:11:00Z">
          <w:pPr>
            <w:pStyle w:val="Heading3"/>
            <w:spacing w:line="480" w:lineRule="auto"/>
          </w:pPr>
        </w:pPrChange>
      </w:pPr>
      <w:bookmarkStart w:id="475" w:name="_Toc84760488"/>
      <w:ins w:id="476" w:author="asohmbom asohmbom" w:date="2021-09-13T23:38:00Z">
        <w:r w:rsidRPr="00CB2CF1">
          <w:rPr>
            <w:rStyle w:val="Heading2Char"/>
            <w:rFonts w:ascii="Times New Roman" w:hAnsi="Times New Roman" w:cs="Times New Roman"/>
            <w:color w:val="1F3763"/>
            <w:sz w:val="24"/>
            <w:szCs w:val="24"/>
          </w:rPr>
          <w:t>Stimulus/Response Sequences</w:t>
        </w:r>
        <w:bookmarkEnd w:id="475"/>
        <w:r w:rsidRPr="00CB2CF1">
          <w:rPr>
            <w:rStyle w:val="Heading2Char"/>
            <w:rFonts w:ascii="Times New Roman" w:hAnsi="Times New Roman" w:cs="Times New Roman"/>
            <w:color w:val="1F3763"/>
            <w:sz w:val="24"/>
            <w:szCs w:val="24"/>
          </w:rPr>
          <w:t> </w:t>
        </w:r>
      </w:ins>
    </w:p>
    <w:p w14:paraId="52EB8000" w14:textId="77777777" w:rsidR="00FD57A2" w:rsidRPr="00CB2CF1" w:rsidRDefault="00FD57A2">
      <w:pPr>
        <w:spacing w:line="480" w:lineRule="auto"/>
        <w:ind w:left="810" w:hanging="810"/>
        <w:rPr>
          <w:ins w:id="477" w:author="asohmbom asohmbom" w:date="2021-09-14T00:20:00Z"/>
          <w:rFonts w:ascii="Times New Roman" w:eastAsia="Calibri" w:hAnsi="Times New Roman" w:cs="Times New Roman"/>
          <w:rPrChange w:id="478" w:author="asohmbom asohmbom" w:date="2021-09-14T00:20:00Z">
            <w:rPr>
              <w:ins w:id="479" w:author="asohmbom asohmbom" w:date="2021-09-14T00:20:00Z"/>
              <w:rFonts w:ascii="Times New Roman" w:eastAsia="Times New Roman" w:hAnsi="Times New Roman" w:cs="Times New Roman"/>
              <w:color w:val="0E101A"/>
            </w:rPr>
          </w:rPrChange>
        </w:rPr>
        <w:pPrChange w:id="480" w:author="asohmbom asohmbom" w:date="2021-09-14T00:20:00Z">
          <w:pPr/>
        </w:pPrChange>
      </w:pPr>
      <w:ins w:id="481" w:author="asohmbom asohmbom" w:date="2021-09-14T00:20:00Z">
        <w:r w:rsidRPr="00CB2CF1">
          <w:rPr>
            <w:rFonts w:ascii="Times New Roman" w:eastAsia="Calibri" w:hAnsi="Times New Roman" w:cs="Times New Roman"/>
            <w:rPrChange w:id="482" w:author="asohmbom asohmbom" w:date="2021-09-14T00:20:00Z">
              <w:rPr>
                <w:rFonts w:ascii="Times New Roman" w:eastAsia="Times New Roman" w:hAnsi="Times New Roman" w:cs="Times New Roman"/>
                <w:b/>
                <w:bCs/>
                <w:color w:val="0E101A"/>
                <w:sz w:val="26"/>
                <w:szCs w:val="26"/>
              </w:rPr>
            </w:rPrChange>
          </w:rPr>
          <w:t>Stimulus:</w:t>
        </w:r>
        <w:r w:rsidRPr="00CB2CF1">
          <w:rPr>
            <w:rFonts w:ascii="Times New Roman" w:eastAsia="Calibri" w:hAnsi="Times New Roman" w:cs="Times New Roman"/>
            <w:rPrChange w:id="483" w:author="asohmbom asohmbom" w:date="2021-09-14T00:20:00Z">
              <w:rPr>
                <w:rFonts w:ascii="Times New Roman" w:eastAsia="Times New Roman" w:hAnsi="Times New Roman" w:cs="Times New Roman"/>
                <w:color w:val="0E101A"/>
              </w:rPr>
            </w:rPrChange>
          </w:rPr>
          <w:t>  The user launches the app for the first time. </w:t>
        </w:r>
      </w:ins>
    </w:p>
    <w:p w14:paraId="2F9A53FF" w14:textId="77777777" w:rsidR="00FD57A2" w:rsidRPr="00CB2CF1" w:rsidRDefault="00FD57A2">
      <w:pPr>
        <w:spacing w:line="480" w:lineRule="auto"/>
        <w:ind w:left="810" w:hanging="810"/>
        <w:rPr>
          <w:ins w:id="484" w:author="asohmbom asohmbom" w:date="2021-09-14T00:20:00Z"/>
          <w:rFonts w:ascii="Times New Roman" w:eastAsia="Calibri" w:hAnsi="Times New Roman" w:cs="Times New Roman"/>
          <w:rPrChange w:id="485" w:author="asohmbom asohmbom" w:date="2021-09-14T00:20:00Z">
            <w:rPr>
              <w:ins w:id="486" w:author="asohmbom asohmbom" w:date="2021-09-14T00:20:00Z"/>
              <w:rFonts w:ascii="Times New Roman" w:eastAsia="Times New Roman" w:hAnsi="Times New Roman" w:cs="Times New Roman"/>
              <w:color w:val="0E101A"/>
            </w:rPr>
          </w:rPrChange>
        </w:rPr>
        <w:pPrChange w:id="487" w:author="asohmbom asohmbom" w:date="2021-09-14T00:20:00Z">
          <w:pPr/>
        </w:pPrChange>
      </w:pPr>
      <w:ins w:id="488" w:author="asohmbom asohmbom" w:date="2021-09-14T00:20:00Z">
        <w:r w:rsidRPr="00CB2CF1">
          <w:rPr>
            <w:rFonts w:ascii="Times New Roman" w:eastAsia="Calibri" w:hAnsi="Times New Roman" w:cs="Times New Roman"/>
            <w:rPrChange w:id="489" w:author="asohmbom asohmbom" w:date="2021-09-14T00:20:00Z">
              <w:rPr>
                <w:rFonts w:ascii="Times New Roman" w:eastAsia="Times New Roman" w:hAnsi="Times New Roman" w:cs="Times New Roman"/>
                <w:b/>
                <w:bCs/>
                <w:color w:val="0E101A"/>
              </w:rPr>
            </w:rPrChange>
          </w:rPr>
          <w:t>Response:</w:t>
        </w:r>
        <w:r w:rsidRPr="00CB2CF1">
          <w:rPr>
            <w:rFonts w:ascii="Times New Roman" w:eastAsia="Calibri" w:hAnsi="Times New Roman" w:cs="Times New Roman"/>
            <w:rPrChange w:id="490" w:author="asohmbom asohmbom" w:date="2021-09-14T00:20:00Z">
              <w:rPr>
                <w:rFonts w:ascii="Times New Roman" w:eastAsia="Times New Roman" w:hAnsi="Times New Roman" w:cs="Times New Roman"/>
                <w:color w:val="0E101A"/>
              </w:rPr>
            </w:rPrChange>
          </w:rPr>
          <w:t> The system presents the user with a list of languages and asks the user, with voice-over-text instruction, to select a language.</w:t>
        </w:r>
      </w:ins>
    </w:p>
    <w:p w14:paraId="4E9528DD" w14:textId="77777777" w:rsidR="00FD57A2" w:rsidRPr="00CB2CF1" w:rsidRDefault="00FD57A2">
      <w:pPr>
        <w:spacing w:line="480" w:lineRule="auto"/>
        <w:ind w:left="810" w:hanging="810"/>
        <w:rPr>
          <w:ins w:id="491" w:author="asohmbom asohmbom" w:date="2021-09-14T00:20:00Z"/>
          <w:rFonts w:ascii="Times New Roman" w:eastAsia="Calibri" w:hAnsi="Times New Roman" w:cs="Times New Roman"/>
          <w:rPrChange w:id="492" w:author="asohmbom asohmbom" w:date="2021-09-14T00:21:00Z">
            <w:rPr>
              <w:ins w:id="493" w:author="asohmbom asohmbom" w:date="2021-09-14T00:20:00Z"/>
              <w:rFonts w:ascii="Times New Roman" w:eastAsia="Times New Roman" w:hAnsi="Times New Roman" w:cs="Times New Roman"/>
              <w:color w:val="0E101A"/>
            </w:rPr>
          </w:rPrChange>
        </w:rPr>
        <w:pPrChange w:id="494" w:author="asohmbom asohmbom" w:date="2021-09-14T00:20:00Z">
          <w:pPr/>
        </w:pPrChange>
      </w:pPr>
      <w:ins w:id="495" w:author="asohmbom asohmbom" w:date="2021-09-14T00:20:00Z">
        <w:r w:rsidRPr="00CB2CF1">
          <w:rPr>
            <w:rFonts w:ascii="Times New Roman" w:eastAsia="Calibri" w:hAnsi="Times New Roman" w:cs="Times New Roman"/>
            <w:rPrChange w:id="496" w:author="asohmbom asohmbom" w:date="2021-09-14T00:20:00Z">
              <w:rPr>
                <w:rFonts w:ascii="Times New Roman" w:eastAsia="Times New Roman" w:hAnsi="Times New Roman" w:cs="Times New Roman"/>
                <w:b/>
                <w:bCs/>
                <w:color w:val="0E101A"/>
              </w:rPr>
            </w:rPrChange>
          </w:rPr>
          <w:t>Stimulus</w:t>
        </w:r>
        <w:r w:rsidRPr="00CB2CF1">
          <w:rPr>
            <w:rFonts w:ascii="Times New Roman" w:eastAsia="Calibri" w:hAnsi="Times New Roman" w:cs="Times New Roman"/>
            <w:rPrChange w:id="497" w:author="asohmbom asohmbom" w:date="2021-09-14T00:21:00Z">
              <w:rPr>
                <w:rFonts w:ascii="Times New Roman" w:eastAsia="Times New Roman" w:hAnsi="Times New Roman" w:cs="Times New Roman"/>
                <w:b/>
                <w:bCs/>
                <w:color w:val="0E101A"/>
              </w:rPr>
            </w:rPrChange>
          </w:rPr>
          <w:t>:</w:t>
        </w:r>
        <w:r w:rsidRPr="00CB2CF1">
          <w:rPr>
            <w:rFonts w:ascii="Times New Roman" w:eastAsia="Calibri" w:hAnsi="Times New Roman" w:cs="Times New Roman"/>
            <w:rPrChange w:id="498" w:author="asohmbom asohmbom" w:date="2021-09-14T00:21:00Z">
              <w:rPr>
                <w:rFonts w:ascii="Times New Roman" w:eastAsia="Times New Roman" w:hAnsi="Times New Roman" w:cs="Times New Roman"/>
                <w:color w:val="0E101A"/>
              </w:rPr>
            </w:rPrChange>
          </w:rPr>
          <w:t>  The user selects their primary language from a list of languages. </w:t>
        </w:r>
      </w:ins>
    </w:p>
    <w:p w14:paraId="4B4D8E36" w14:textId="77777777" w:rsidR="00FD57A2" w:rsidRPr="00CB2CF1" w:rsidRDefault="00FD57A2">
      <w:pPr>
        <w:spacing w:line="480" w:lineRule="auto"/>
        <w:ind w:left="810" w:hanging="810"/>
        <w:rPr>
          <w:ins w:id="499" w:author="asohmbom asohmbom" w:date="2021-09-14T00:20:00Z"/>
          <w:rFonts w:ascii="Times New Roman" w:eastAsia="Calibri" w:hAnsi="Times New Roman" w:cs="Times New Roman"/>
          <w:rPrChange w:id="500" w:author="asohmbom asohmbom" w:date="2021-09-14T00:20:00Z">
            <w:rPr>
              <w:ins w:id="501" w:author="asohmbom asohmbom" w:date="2021-09-14T00:20:00Z"/>
              <w:rFonts w:ascii="Times New Roman" w:eastAsia="Times New Roman" w:hAnsi="Times New Roman" w:cs="Times New Roman"/>
              <w:color w:val="0E101A"/>
            </w:rPr>
          </w:rPrChange>
        </w:rPr>
        <w:pPrChange w:id="502" w:author="asohmbom asohmbom" w:date="2021-09-14T00:20:00Z">
          <w:pPr/>
        </w:pPrChange>
      </w:pPr>
      <w:ins w:id="503" w:author="asohmbom asohmbom" w:date="2021-09-14T00:20:00Z">
        <w:r w:rsidRPr="00CB2CF1">
          <w:rPr>
            <w:rFonts w:ascii="Times New Roman" w:eastAsia="Calibri" w:hAnsi="Times New Roman" w:cs="Times New Roman"/>
            <w:rPrChange w:id="504" w:author="asohmbom asohmbom" w:date="2021-09-14T00:20:00Z">
              <w:rPr>
                <w:rFonts w:ascii="Times New Roman" w:eastAsia="Times New Roman" w:hAnsi="Times New Roman" w:cs="Times New Roman"/>
                <w:b/>
                <w:bCs/>
                <w:color w:val="0E101A"/>
              </w:rPr>
            </w:rPrChange>
          </w:rPr>
          <w:t>Response:</w:t>
        </w:r>
        <w:r w:rsidRPr="00CB2CF1">
          <w:rPr>
            <w:rFonts w:ascii="Times New Roman" w:eastAsia="Calibri" w:hAnsi="Times New Roman" w:cs="Times New Roman"/>
            <w:rPrChange w:id="505" w:author="asohmbom asohmbom" w:date="2021-09-14T00:20:00Z">
              <w:rPr>
                <w:rFonts w:ascii="Times New Roman" w:eastAsia="Times New Roman" w:hAnsi="Times New Roman" w:cs="Times New Roman"/>
                <w:color w:val="0E101A"/>
              </w:rPr>
            </w:rPrChange>
          </w:rPr>
          <w:t>  The system asks for the user’s permission to access the device’s microphone. And presents the button options of “Decline” or “Confirm”. </w:t>
        </w:r>
      </w:ins>
    </w:p>
    <w:p w14:paraId="795584FB" w14:textId="77777777" w:rsidR="00FD57A2" w:rsidRPr="00CB2CF1" w:rsidRDefault="00FD57A2">
      <w:pPr>
        <w:spacing w:line="480" w:lineRule="auto"/>
        <w:ind w:left="810" w:hanging="810"/>
        <w:rPr>
          <w:ins w:id="506" w:author="asohmbom asohmbom" w:date="2021-09-14T00:20:00Z"/>
          <w:rFonts w:ascii="Times New Roman" w:eastAsia="Calibri" w:hAnsi="Times New Roman" w:cs="Times New Roman"/>
          <w:rPrChange w:id="507" w:author="asohmbom asohmbom" w:date="2021-09-14T00:20:00Z">
            <w:rPr>
              <w:ins w:id="508" w:author="asohmbom asohmbom" w:date="2021-09-14T00:20:00Z"/>
              <w:rFonts w:ascii="Times New Roman" w:eastAsia="Times New Roman" w:hAnsi="Times New Roman" w:cs="Times New Roman"/>
              <w:color w:val="0E101A"/>
            </w:rPr>
          </w:rPrChange>
        </w:rPr>
        <w:pPrChange w:id="509" w:author="asohmbom asohmbom" w:date="2021-09-14T00:20:00Z">
          <w:pPr/>
        </w:pPrChange>
      </w:pPr>
    </w:p>
    <w:p w14:paraId="60DB8971" w14:textId="77777777" w:rsidR="00FD57A2" w:rsidRPr="00CB2CF1" w:rsidRDefault="00FD57A2">
      <w:pPr>
        <w:spacing w:line="480" w:lineRule="auto"/>
        <w:ind w:left="810" w:hanging="810"/>
        <w:rPr>
          <w:ins w:id="510" w:author="asohmbom asohmbom" w:date="2021-09-14T00:20:00Z"/>
          <w:rFonts w:ascii="Times New Roman" w:eastAsia="Calibri" w:hAnsi="Times New Roman" w:cs="Times New Roman"/>
          <w:rPrChange w:id="511" w:author="asohmbom asohmbom" w:date="2021-09-14T00:20:00Z">
            <w:rPr>
              <w:ins w:id="512" w:author="asohmbom asohmbom" w:date="2021-09-14T00:20:00Z"/>
              <w:rFonts w:ascii="Times New Roman" w:eastAsia="Times New Roman" w:hAnsi="Times New Roman" w:cs="Times New Roman"/>
              <w:color w:val="0E101A"/>
            </w:rPr>
          </w:rPrChange>
        </w:rPr>
        <w:pPrChange w:id="513" w:author="asohmbom asohmbom" w:date="2021-09-14T00:20:00Z">
          <w:pPr/>
        </w:pPrChange>
      </w:pPr>
      <w:ins w:id="514" w:author="asohmbom asohmbom" w:date="2021-09-14T00:20:00Z">
        <w:r w:rsidRPr="00CB2CF1">
          <w:rPr>
            <w:rFonts w:ascii="Times New Roman" w:eastAsia="Calibri" w:hAnsi="Times New Roman" w:cs="Times New Roman"/>
            <w:rPrChange w:id="515" w:author="asohmbom asohmbom" w:date="2021-09-14T00:20:00Z">
              <w:rPr>
                <w:rFonts w:ascii="Times New Roman" w:eastAsia="Times New Roman" w:hAnsi="Times New Roman" w:cs="Times New Roman"/>
                <w:b/>
                <w:bCs/>
                <w:color w:val="0E101A"/>
              </w:rPr>
            </w:rPrChange>
          </w:rPr>
          <w:lastRenderedPageBreak/>
          <w:t>Stimulus:</w:t>
        </w:r>
        <w:r w:rsidRPr="00CB2CF1">
          <w:rPr>
            <w:rFonts w:ascii="Times New Roman" w:eastAsia="Calibri" w:hAnsi="Times New Roman" w:cs="Times New Roman"/>
            <w:rPrChange w:id="516" w:author="asohmbom asohmbom" w:date="2021-09-14T00:20:00Z">
              <w:rPr>
                <w:rFonts w:ascii="Times New Roman" w:eastAsia="Times New Roman" w:hAnsi="Times New Roman" w:cs="Times New Roman"/>
                <w:color w:val="0E101A"/>
              </w:rPr>
            </w:rPrChange>
          </w:rPr>
          <w:t>  The user selects “confirm” or “declines” to permit the app to access the device’s mic. If the user declines access, the app shall inform them that voice interaction shall not be activated. </w:t>
        </w:r>
      </w:ins>
    </w:p>
    <w:p w14:paraId="6134A26B" w14:textId="77777777" w:rsidR="00FD57A2" w:rsidRPr="00CB2CF1" w:rsidRDefault="00FD57A2">
      <w:pPr>
        <w:spacing w:line="480" w:lineRule="auto"/>
        <w:ind w:left="810" w:hanging="810"/>
        <w:rPr>
          <w:ins w:id="517" w:author="asohmbom asohmbom" w:date="2021-09-14T00:20:00Z"/>
          <w:rFonts w:ascii="Times New Roman" w:eastAsia="Calibri" w:hAnsi="Times New Roman" w:cs="Times New Roman"/>
          <w:rPrChange w:id="518" w:author="asohmbom asohmbom" w:date="2021-09-14T00:20:00Z">
            <w:rPr>
              <w:ins w:id="519" w:author="asohmbom asohmbom" w:date="2021-09-14T00:20:00Z"/>
              <w:rFonts w:ascii="Times New Roman" w:eastAsia="Times New Roman" w:hAnsi="Times New Roman" w:cs="Times New Roman"/>
              <w:color w:val="0E101A"/>
            </w:rPr>
          </w:rPrChange>
        </w:rPr>
        <w:pPrChange w:id="520" w:author="asohmbom asohmbom" w:date="2021-09-14T00:20:00Z">
          <w:pPr/>
        </w:pPrChange>
      </w:pPr>
      <w:ins w:id="521" w:author="asohmbom asohmbom" w:date="2021-09-14T00:20:00Z">
        <w:r w:rsidRPr="00CB2CF1">
          <w:rPr>
            <w:rFonts w:ascii="Times New Roman" w:eastAsia="Calibri" w:hAnsi="Times New Roman" w:cs="Times New Roman"/>
            <w:rPrChange w:id="522" w:author="asohmbom asohmbom" w:date="2021-09-14T00:20:00Z">
              <w:rPr>
                <w:rFonts w:ascii="Times New Roman" w:eastAsia="Times New Roman" w:hAnsi="Times New Roman" w:cs="Times New Roman"/>
                <w:b/>
                <w:bCs/>
                <w:color w:val="0E101A"/>
              </w:rPr>
            </w:rPrChange>
          </w:rPr>
          <w:t>Response:</w:t>
        </w:r>
        <w:r w:rsidRPr="00CB2CF1">
          <w:rPr>
            <w:rFonts w:ascii="Times New Roman" w:eastAsia="Calibri" w:hAnsi="Times New Roman" w:cs="Times New Roman"/>
            <w:rPrChange w:id="523" w:author="asohmbom asohmbom" w:date="2021-09-14T00:20:00Z">
              <w:rPr>
                <w:rFonts w:ascii="Times New Roman" w:eastAsia="Times New Roman" w:hAnsi="Times New Roman" w:cs="Times New Roman"/>
                <w:color w:val="0E101A"/>
              </w:rPr>
            </w:rPrChange>
          </w:rPr>
          <w:t> With a voice-over-text ask, the system request for the user to optionally sign up for cloud backup while presenting the user with the options to “Proceed” or “Skip” step. </w:t>
        </w:r>
      </w:ins>
    </w:p>
    <w:p w14:paraId="3B47D211" w14:textId="77777777" w:rsidR="00FD57A2" w:rsidRPr="00CB2CF1" w:rsidRDefault="00FD57A2">
      <w:pPr>
        <w:spacing w:line="480" w:lineRule="auto"/>
        <w:ind w:left="810" w:hanging="810"/>
        <w:rPr>
          <w:ins w:id="524" w:author="asohmbom asohmbom" w:date="2021-09-14T00:20:00Z"/>
          <w:rFonts w:ascii="Times New Roman" w:eastAsia="Calibri" w:hAnsi="Times New Roman" w:cs="Times New Roman"/>
          <w:rPrChange w:id="525" w:author="asohmbom asohmbom" w:date="2021-09-14T00:20:00Z">
            <w:rPr>
              <w:ins w:id="526" w:author="asohmbom asohmbom" w:date="2021-09-14T00:20:00Z"/>
              <w:rFonts w:ascii="Times New Roman" w:eastAsia="Times New Roman" w:hAnsi="Times New Roman" w:cs="Times New Roman"/>
              <w:color w:val="0E101A"/>
            </w:rPr>
          </w:rPrChange>
        </w:rPr>
        <w:pPrChange w:id="527" w:author="asohmbom asohmbom" w:date="2021-09-14T00:20:00Z">
          <w:pPr/>
        </w:pPrChange>
      </w:pPr>
      <w:ins w:id="528" w:author="asohmbom asohmbom" w:date="2021-09-14T00:20:00Z">
        <w:r w:rsidRPr="00CB2CF1">
          <w:rPr>
            <w:rFonts w:ascii="Times New Roman" w:eastAsia="Calibri" w:hAnsi="Times New Roman" w:cs="Times New Roman"/>
            <w:rPrChange w:id="529" w:author="asohmbom asohmbom" w:date="2021-09-14T00:20:00Z">
              <w:rPr>
                <w:rFonts w:ascii="Times New Roman" w:eastAsia="Times New Roman" w:hAnsi="Times New Roman" w:cs="Times New Roman"/>
                <w:b/>
                <w:bCs/>
                <w:color w:val="0E101A"/>
              </w:rPr>
            </w:rPrChange>
          </w:rPr>
          <w:t>Stimulus:</w:t>
        </w:r>
        <w:r w:rsidRPr="00CB2CF1">
          <w:rPr>
            <w:rFonts w:ascii="Times New Roman" w:eastAsia="Calibri" w:hAnsi="Times New Roman" w:cs="Times New Roman"/>
            <w:rPrChange w:id="530" w:author="asohmbom asohmbom" w:date="2021-09-14T00:20:00Z">
              <w:rPr>
                <w:rFonts w:ascii="Times New Roman" w:eastAsia="Times New Roman" w:hAnsi="Times New Roman" w:cs="Times New Roman"/>
                <w:color w:val="0E101A"/>
              </w:rPr>
            </w:rPrChange>
          </w:rPr>
          <w:t> The user opts to skip cloud backup by clicking the “skip” button or saying “skip cloud backup.” If the user chooses to set up cloud backup, the system will proceed as described in section 5.13. </w:t>
        </w:r>
      </w:ins>
    </w:p>
    <w:p w14:paraId="4D529EEE" w14:textId="77777777" w:rsidR="00FD57A2" w:rsidRPr="00CB2CF1" w:rsidRDefault="00FD57A2">
      <w:pPr>
        <w:spacing w:line="480" w:lineRule="auto"/>
        <w:ind w:left="810" w:hanging="810"/>
        <w:rPr>
          <w:ins w:id="531" w:author="asohmbom asohmbom" w:date="2021-09-14T00:20:00Z"/>
          <w:rFonts w:ascii="Times New Roman" w:eastAsia="Calibri" w:hAnsi="Times New Roman" w:cs="Times New Roman"/>
          <w:rPrChange w:id="532" w:author="asohmbom asohmbom" w:date="2021-09-14T00:20:00Z">
            <w:rPr>
              <w:ins w:id="533" w:author="asohmbom asohmbom" w:date="2021-09-14T00:20:00Z"/>
              <w:rFonts w:ascii="Times New Roman" w:eastAsia="Times New Roman" w:hAnsi="Times New Roman" w:cs="Times New Roman"/>
              <w:color w:val="0E101A"/>
            </w:rPr>
          </w:rPrChange>
        </w:rPr>
        <w:pPrChange w:id="534" w:author="asohmbom asohmbom" w:date="2021-09-14T00:20:00Z">
          <w:pPr/>
        </w:pPrChange>
      </w:pPr>
      <w:ins w:id="535" w:author="asohmbom asohmbom" w:date="2021-09-14T00:20:00Z">
        <w:r w:rsidRPr="00CB2CF1">
          <w:rPr>
            <w:rFonts w:ascii="Times New Roman" w:eastAsia="Calibri" w:hAnsi="Times New Roman" w:cs="Times New Roman"/>
            <w:rPrChange w:id="536" w:author="asohmbom asohmbom" w:date="2021-09-14T00:20:00Z">
              <w:rPr>
                <w:rFonts w:ascii="Times New Roman" w:eastAsia="Times New Roman" w:hAnsi="Times New Roman" w:cs="Times New Roman"/>
                <w:b/>
                <w:bCs/>
                <w:color w:val="0E101A"/>
              </w:rPr>
            </w:rPrChange>
          </w:rPr>
          <w:t>Response:</w:t>
        </w:r>
        <w:r w:rsidRPr="00CB2CF1">
          <w:rPr>
            <w:rFonts w:ascii="Times New Roman" w:eastAsia="Calibri" w:hAnsi="Times New Roman" w:cs="Times New Roman"/>
            <w:rPrChange w:id="537" w:author="asohmbom asohmbom" w:date="2021-09-14T00:20:00Z">
              <w:rPr>
                <w:rFonts w:ascii="Times New Roman" w:eastAsia="Times New Roman" w:hAnsi="Times New Roman" w:cs="Times New Roman"/>
                <w:color w:val="0E101A"/>
              </w:rPr>
            </w:rPrChange>
          </w:rPr>
          <w:t> The user is presenting with an introductory walk-through video that shows how to navigate the app. In addition, the user is provided with the option to “skip” the introductory video. </w:t>
        </w:r>
      </w:ins>
    </w:p>
    <w:p w14:paraId="75A7F89C" w14:textId="77777777" w:rsidR="00FD57A2" w:rsidRPr="00CB2CF1" w:rsidRDefault="00FD57A2">
      <w:pPr>
        <w:spacing w:line="480" w:lineRule="auto"/>
        <w:ind w:left="810" w:hanging="810"/>
        <w:rPr>
          <w:ins w:id="538" w:author="asohmbom asohmbom" w:date="2021-09-14T00:20:00Z"/>
          <w:rFonts w:ascii="Times New Roman" w:eastAsia="Calibri" w:hAnsi="Times New Roman" w:cs="Times New Roman"/>
          <w:rPrChange w:id="539" w:author="asohmbom asohmbom" w:date="2021-09-14T00:20:00Z">
            <w:rPr>
              <w:ins w:id="540" w:author="asohmbom asohmbom" w:date="2021-09-14T00:20:00Z"/>
              <w:rFonts w:ascii="Times New Roman" w:eastAsia="Times New Roman" w:hAnsi="Times New Roman" w:cs="Times New Roman"/>
              <w:color w:val="0E101A"/>
            </w:rPr>
          </w:rPrChange>
        </w:rPr>
        <w:pPrChange w:id="541" w:author="asohmbom asohmbom" w:date="2021-09-14T00:20:00Z">
          <w:pPr/>
        </w:pPrChange>
      </w:pPr>
      <w:ins w:id="542" w:author="asohmbom asohmbom" w:date="2021-09-14T00:20:00Z">
        <w:r w:rsidRPr="00CB2CF1">
          <w:rPr>
            <w:rFonts w:ascii="Times New Roman" w:eastAsia="Calibri" w:hAnsi="Times New Roman" w:cs="Times New Roman"/>
            <w:rPrChange w:id="543" w:author="asohmbom asohmbom" w:date="2021-09-14T00:20:00Z">
              <w:rPr>
                <w:rFonts w:ascii="Times New Roman" w:eastAsia="Times New Roman" w:hAnsi="Times New Roman" w:cs="Times New Roman"/>
                <w:b/>
                <w:bCs/>
                <w:color w:val="0E101A"/>
              </w:rPr>
            </w:rPrChange>
          </w:rPr>
          <w:t>Stimulus:</w:t>
        </w:r>
        <w:r w:rsidRPr="00CB2CF1">
          <w:rPr>
            <w:rFonts w:ascii="Times New Roman" w:eastAsia="Calibri" w:hAnsi="Times New Roman" w:cs="Times New Roman"/>
            <w:rPrChange w:id="544" w:author="asohmbom asohmbom" w:date="2021-09-14T00:20:00Z">
              <w:rPr>
                <w:rFonts w:ascii="Times New Roman" w:eastAsia="Times New Roman" w:hAnsi="Times New Roman" w:cs="Times New Roman"/>
                <w:color w:val="0E101A"/>
              </w:rPr>
            </w:rPrChange>
          </w:rPr>
          <w:t> Introductory video finishes, or the user skips it. </w:t>
        </w:r>
      </w:ins>
    </w:p>
    <w:p w14:paraId="1A51852E" w14:textId="1ED91662" w:rsidR="002B6719" w:rsidRPr="00CB2CF1" w:rsidRDefault="00FD57A2" w:rsidP="00CB2CF1">
      <w:pPr>
        <w:spacing w:line="480" w:lineRule="auto"/>
        <w:ind w:left="810" w:hanging="810"/>
        <w:rPr>
          <w:ins w:id="545" w:author="asohmbom asohmbom" w:date="2021-09-13T23:38:00Z"/>
          <w:rStyle w:val="Heading2Char"/>
          <w:rFonts w:ascii="Times New Roman" w:eastAsia="Calibri" w:hAnsi="Times New Roman" w:cs="Times New Roman"/>
          <w:color w:val="auto"/>
          <w:sz w:val="24"/>
          <w:szCs w:val="24"/>
        </w:rPr>
      </w:pPr>
      <w:ins w:id="546" w:author="asohmbom asohmbom" w:date="2021-09-14T00:20:00Z">
        <w:r w:rsidRPr="00CB2CF1">
          <w:rPr>
            <w:rFonts w:ascii="Times New Roman" w:eastAsia="Calibri" w:hAnsi="Times New Roman" w:cs="Times New Roman"/>
            <w:rPrChange w:id="547" w:author="asohmbom asohmbom" w:date="2021-09-14T00:20:00Z">
              <w:rPr>
                <w:rFonts w:ascii="Times New Roman" w:eastAsia="Times New Roman" w:hAnsi="Times New Roman" w:cs="Times New Roman"/>
                <w:b/>
                <w:bCs/>
                <w:color w:val="0E101A"/>
              </w:rPr>
            </w:rPrChange>
          </w:rPr>
          <w:t>Response:</w:t>
        </w:r>
        <w:r w:rsidRPr="00CB2CF1">
          <w:rPr>
            <w:rFonts w:ascii="Times New Roman" w:eastAsia="Calibri" w:hAnsi="Times New Roman" w:cs="Times New Roman"/>
            <w:rPrChange w:id="548" w:author="asohmbom asohmbom" w:date="2021-09-14T00:20:00Z">
              <w:rPr>
                <w:rFonts w:ascii="Times New Roman" w:eastAsia="Times New Roman" w:hAnsi="Times New Roman" w:cs="Times New Roman"/>
                <w:color w:val="0E101A"/>
              </w:rPr>
            </w:rPrChange>
          </w:rPr>
          <w:t> The app presents the home screen. </w:t>
        </w:r>
      </w:ins>
    </w:p>
    <w:p w14:paraId="446EF925" w14:textId="77777777" w:rsidR="002B6719" w:rsidRPr="00CB2CF1" w:rsidRDefault="002B6719" w:rsidP="002B6719">
      <w:pPr>
        <w:pStyle w:val="Heading3"/>
        <w:spacing w:line="480" w:lineRule="auto"/>
        <w:rPr>
          <w:ins w:id="549" w:author="asohmbom asohmbom" w:date="2021-09-13T23:38:00Z"/>
          <w:rStyle w:val="Heading2Char"/>
          <w:rFonts w:ascii="Times New Roman" w:hAnsi="Times New Roman" w:cs="Times New Roman"/>
          <w:color w:val="1F3763" w:themeColor="accent1" w:themeShade="7F"/>
          <w:sz w:val="24"/>
          <w:szCs w:val="24"/>
        </w:rPr>
      </w:pPr>
      <w:bookmarkStart w:id="550" w:name="_Toc84760489"/>
      <w:ins w:id="551" w:author="asohmbom asohmbom" w:date="2021-09-13T23:38:00Z">
        <w:r w:rsidRPr="00CB2CF1">
          <w:rPr>
            <w:rStyle w:val="Heading2Char"/>
            <w:rFonts w:ascii="Times New Roman" w:hAnsi="Times New Roman" w:cs="Times New Roman"/>
            <w:color w:val="1F3763"/>
            <w:sz w:val="24"/>
            <w:szCs w:val="24"/>
          </w:rPr>
          <w:t>Functional Requirements</w:t>
        </w:r>
        <w:bookmarkEnd w:id="550"/>
        <w:r w:rsidRPr="00CB2CF1">
          <w:rPr>
            <w:rStyle w:val="Heading2Char"/>
            <w:rFonts w:ascii="Times New Roman" w:hAnsi="Times New Roman" w:cs="Times New Roman"/>
            <w:color w:val="1F3763"/>
            <w:sz w:val="24"/>
            <w:szCs w:val="24"/>
          </w:rPr>
          <w:t> </w:t>
        </w:r>
      </w:ins>
    </w:p>
    <w:p w14:paraId="7058EC8F" w14:textId="70DDB45A" w:rsidR="002B6719" w:rsidRPr="00CB2CF1" w:rsidRDefault="002B6719" w:rsidP="002B6719">
      <w:pPr>
        <w:spacing w:line="480" w:lineRule="auto"/>
        <w:ind w:left="810" w:hanging="810"/>
        <w:rPr>
          <w:ins w:id="552" w:author="asohmbom asohmbom" w:date="2021-09-13T23:38:00Z"/>
          <w:rFonts w:ascii="Times New Roman" w:eastAsia="Calibri" w:hAnsi="Times New Roman" w:cs="Times New Roman"/>
        </w:rPr>
      </w:pPr>
      <w:ins w:id="553" w:author="asohmbom asohmbom" w:date="2021-09-13T23:38:00Z">
        <w:r w:rsidRPr="00CB2CF1">
          <w:rPr>
            <w:rFonts w:ascii="Times New Roman" w:eastAsia="Calibri" w:hAnsi="Times New Roman" w:cs="Times New Roman"/>
          </w:rPr>
          <w:t>REQ-1</w:t>
        </w:r>
      </w:ins>
      <w:ins w:id="554" w:author="asohmbom asohmbom" w:date="2021-09-14T00:17:00Z">
        <w:r w:rsidR="00FD57A2" w:rsidRPr="00CB2CF1">
          <w:rPr>
            <w:rFonts w:ascii="Times New Roman" w:eastAsia="Calibri" w:hAnsi="Times New Roman" w:cs="Times New Roman"/>
          </w:rPr>
          <w:t>1</w:t>
        </w:r>
      </w:ins>
      <w:ins w:id="555" w:author="asohmbom asohmbom" w:date="2021-09-13T23:38:00Z">
        <w:r w:rsidRPr="00CB2CF1">
          <w:rPr>
            <w:rFonts w:ascii="Times New Roman" w:eastAsia="Calibri" w:hAnsi="Times New Roman" w:cs="Times New Roman"/>
          </w:rPr>
          <w:t xml:space="preserve">.1:   The application shall </w:t>
        </w:r>
      </w:ins>
      <w:ins w:id="556" w:author="asohmbom asohmbom" w:date="2021-09-14T00:16:00Z">
        <w:r w:rsidR="00FD57A2" w:rsidRPr="00CB2CF1">
          <w:rPr>
            <w:rFonts w:ascii="Times New Roman" w:eastAsia="Calibri" w:hAnsi="Times New Roman" w:cs="Times New Roman"/>
          </w:rPr>
          <w:t xml:space="preserve">be granted mic permission </w:t>
        </w:r>
      </w:ins>
      <w:ins w:id="557" w:author="asohmbom asohmbom" w:date="2021-09-14T00:17:00Z">
        <w:r w:rsidR="00FD57A2" w:rsidRPr="00CB2CF1">
          <w:rPr>
            <w:rFonts w:ascii="Times New Roman" w:eastAsia="Calibri" w:hAnsi="Times New Roman" w:cs="Times New Roman"/>
          </w:rPr>
          <w:t>to</w:t>
        </w:r>
      </w:ins>
      <w:ins w:id="558" w:author="asohmbom asohmbom" w:date="2021-09-14T00:16:00Z">
        <w:r w:rsidR="00FD57A2" w:rsidRPr="00CB2CF1">
          <w:rPr>
            <w:rFonts w:ascii="Times New Roman" w:eastAsia="Calibri" w:hAnsi="Times New Roman" w:cs="Times New Roman"/>
          </w:rPr>
          <w:t xml:space="preserve"> receive </w:t>
        </w:r>
      </w:ins>
      <w:ins w:id="559" w:author="asohmbom asohmbom" w:date="2021-09-14T01:37:00Z">
        <w:r w:rsidR="003A4860" w:rsidRPr="00CB2CF1">
          <w:rPr>
            <w:rFonts w:ascii="Times New Roman" w:eastAsia="Calibri" w:hAnsi="Times New Roman" w:cs="Times New Roman"/>
          </w:rPr>
          <w:t>voice</w:t>
        </w:r>
      </w:ins>
      <w:ins w:id="560" w:author="asohmbom asohmbom" w:date="2021-09-14T00:16:00Z">
        <w:r w:rsidR="00FD57A2" w:rsidRPr="00CB2CF1">
          <w:rPr>
            <w:rFonts w:ascii="Times New Roman" w:eastAsia="Calibri" w:hAnsi="Times New Roman" w:cs="Times New Roman"/>
          </w:rPr>
          <w:t xml:space="preserve"> command</w:t>
        </w:r>
      </w:ins>
      <w:ins w:id="561" w:author="asohmbom asohmbom" w:date="2021-09-14T01:37:00Z">
        <w:r w:rsidR="003A4860" w:rsidRPr="00CB2CF1">
          <w:rPr>
            <w:rFonts w:ascii="Times New Roman" w:eastAsia="Calibri" w:hAnsi="Times New Roman" w:cs="Times New Roman"/>
          </w:rPr>
          <w:t>s from users</w:t>
        </w:r>
      </w:ins>
      <w:ins w:id="562" w:author="asohmbom asohmbom" w:date="2021-09-14T00:16:00Z">
        <w:r w:rsidR="00FD57A2" w:rsidRPr="00CB2CF1">
          <w:rPr>
            <w:rFonts w:ascii="Times New Roman" w:eastAsia="Calibri" w:hAnsi="Times New Roman" w:cs="Times New Roman"/>
          </w:rPr>
          <w:t xml:space="preserve">. </w:t>
        </w:r>
      </w:ins>
    </w:p>
    <w:p w14:paraId="448CA952" w14:textId="093C6E6B" w:rsidR="00F37FF8" w:rsidRPr="00CB2CF1" w:rsidRDefault="002B6719" w:rsidP="00CB2CF1">
      <w:pPr>
        <w:spacing w:line="480" w:lineRule="auto"/>
        <w:ind w:left="810" w:hanging="810"/>
        <w:rPr>
          <w:rFonts w:ascii="Times New Roman" w:eastAsia="Calibri" w:hAnsi="Times New Roman" w:cs="Times New Roman"/>
        </w:rPr>
      </w:pPr>
      <w:ins w:id="563" w:author="asohmbom asohmbom" w:date="2021-09-13T23:38:00Z">
        <w:r w:rsidRPr="00CB2CF1">
          <w:rPr>
            <w:rFonts w:ascii="Times New Roman" w:eastAsia="Calibri" w:hAnsi="Times New Roman" w:cs="Times New Roman"/>
          </w:rPr>
          <w:t>REQ-1</w:t>
        </w:r>
      </w:ins>
      <w:ins w:id="564" w:author="asohmbom asohmbom" w:date="2021-09-14T00:17:00Z">
        <w:r w:rsidR="00FD57A2" w:rsidRPr="00CB2CF1">
          <w:rPr>
            <w:rFonts w:ascii="Times New Roman" w:eastAsia="Calibri" w:hAnsi="Times New Roman" w:cs="Times New Roman"/>
          </w:rPr>
          <w:t>1</w:t>
        </w:r>
      </w:ins>
      <w:ins w:id="565" w:author="asohmbom asohmbom" w:date="2021-09-13T23:38:00Z">
        <w:r w:rsidRPr="00CB2CF1">
          <w:rPr>
            <w:rFonts w:ascii="Times New Roman" w:eastAsia="Calibri" w:hAnsi="Times New Roman" w:cs="Times New Roman"/>
          </w:rPr>
          <w:t xml:space="preserve">.2:  The </w:t>
        </w:r>
      </w:ins>
      <w:ins w:id="566" w:author="asohmbom asohmbom" w:date="2021-09-14T00:16:00Z">
        <w:r w:rsidR="00FD57A2" w:rsidRPr="00CB2CF1">
          <w:rPr>
            <w:rFonts w:ascii="Times New Roman" w:eastAsia="Calibri" w:hAnsi="Times New Roman" w:cs="Times New Roman"/>
          </w:rPr>
          <w:t xml:space="preserve">system shall have a working set of </w:t>
        </w:r>
      </w:ins>
      <w:ins w:id="567" w:author="asohmbom asohmbom" w:date="2021-09-14T00:17:00Z">
        <w:r w:rsidR="00FD57A2" w:rsidRPr="00CB2CF1">
          <w:rPr>
            <w:rFonts w:ascii="Times New Roman" w:eastAsia="Calibri" w:hAnsi="Times New Roman" w:cs="Times New Roman"/>
          </w:rPr>
          <w:t xml:space="preserve">speakers to support the voice-over-text assistance. </w:t>
        </w:r>
      </w:ins>
    </w:p>
    <w:p w14:paraId="06B245D9" w14:textId="18BC6EA4" w:rsidR="00FD76DC" w:rsidRPr="00CB2CF1" w:rsidRDefault="00FD76DC" w:rsidP="00CB2CF1">
      <w:pPr>
        <w:pStyle w:val="Heading2"/>
        <w:spacing w:line="480" w:lineRule="auto"/>
        <w:rPr>
          <w:rStyle w:val="Heading2Char"/>
          <w:rFonts w:ascii="Times New Roman" w:hAnsi="Times New Roman" w:cs="Times New Roman"/>
        </w:rPr>
      </w:pPr>
      <w:bookmarkStart w:id="568" w:name="_Toc84760490"/>
      <w:r w:rsidRPr="00CB2CF1">
        <w:rPr>
          <w:rFonts w:ascii="Times New Roman" w:hAnsi="Times New Roman" w:cs="Times New Roman"/>
        </w:rPr>
        <w:t>Help</w:t>
      </w:r>
      <w:bookmarkEnd w:id="568"/>
      <w:r w:rsidRPr="00CB2CF1">
        <w:rPr>
          <w:rFonts w:ascii="Times New Roman" w:hAnsi="Times New Roman" w:cs="Times New Roman"/>
        </w:rPr>
        <w:t> </w:t>
      </w:r>
    </w:p>
    <w:p w14:paraId="002E54ED"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69" w:name="_Toc84760491"/>
      <w:r w:rsidRPr="00CB2CF1">
        <w:rPr>
          <w:rStyle w:val="Heading2Char"/>
          <w:rFonts w:ascii="Times New Roman" w:hAnsi="Times New Roman" w:cs="Times New Roman"/>
          <w:color w:val="1F3763"/>
          <w:sz w:val="24"/>
          <w:szCs w:val="24"/>
        </w:rPr>
        <w:t>Description and Priority</w:t>
      </w:r>
      <w:bookmarkEnd w:id="569"/>
      <w:r w:rsidRPr="00CB2CF1">
        <w:rPr>
          <w:rStyle w:val="Heading2Char"/>
          <w:rFonts w:ascii="Times New Roman" w:hAnsi="Times New Roman" w:cs="Times New Roman"/>
          <w:color w:val="1F3763"/>
          <w:sz w:val="24"/>
          <w:szCs w:val="24"/>
        </w:rPr>
        <w:t> </w:t>
      </w:r>
    </w:p>
    <w:p w14:paraId="0C7CB954" w14:textId="77777777" w:rsidR="00FD76DC" w:rsidRPr="00CB2CF1" w:rsidRDefault="00FD76DC" w:rsidP="00FD76DC">
      <w:pPr>
        <w:shd w:val="clear" w:color="auto" w:fill="FFFFFF"/>
        <w:spacing w:line="480" w:lineRule="auto"/>
        <w:textAlignment w:val="baseline"/>
        <w:rPr>
          <w:rFonts w:ascii="Times New Roman" w:hAnsi="Times New Roman" w:cs="Times New Roman"/>
        </w:rPr>
      </w:pPr>
      <w:r w:rsidRPr="00CB2CF1">
        <w:rPr>
          <w:rFonts w:ascii="Times New Roman" w:eastAsiaTheme="minorEastAsia" w:hAnsi="Times New Roman" w:cs="Times New Roman"/>
        </w:rPr>
        <w:t>Given that the user has installed and launched the Memory Magic app, helpful information on how to use the application shall be accessible through the menu (Priority-Medium). </w:t>
      </w:r>
    </w:p>
    <w:p w14:paraId="27DE8BF5" w14:textId="77777777" w:rsidR="00FD76DC" w:rsidRPr="00CB2CF1" w:rsidRDefault="00FD76DC" w:rsidP="00FD76DC">
      <w:pPr>
        <w:shd w:val="clear" w:color="auto" w:fill="FFFFFF"/>
        <w:spacing w:line="480" w:lineRule="auto"/>
        <w:textAlignment w:val="baseline"/>
        <w:rPr>
          <w:rStyle w:val="Heading2Char"/>
          <w:rFonts w:ascii="Times New Roman" w:hAnsi="Times New Roman" w:cs="Times New Roman"/>
          <w:color w:val="000000"/>
          <w:sz w:val="24"/>
          <w:szCs w:val="24"/>
        </w:rPr>
      </w:pPr>
    </w:p>
    <w:p w14:paraId="1FABFFF3"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70" w:name="_Toc84760492"/>
      <w:r w:rsidRPr="00CB2CF1">
        <w:rPr>
          <w:rStyle w:val="Heading2Char"/>
          <w:rFonts w:ascii="Times New Roman" w:hAnsi="Times New Roman" w:cs="Times New Roman"/>
          <w:color w:val="1F3763"/>
          <w:sz w:val="24"/>
          <w:szCs w:val="24"/>
        </w:rPr>
        <w:lastRenderedPageBreak/>
        <w:t>Stimulus/Response Sequences</w:t>
      </w:r>
      <w:bookmarkEnd w:id="570"/>
      <w:r w:rsidRPr="00CB2CF1">
        <w:rPr>
          <w:rStyle w:val="Heading2Char"/>
          <w:rFonts w:ascii="Times New Roman" w:hAnsi="Times New Roman" w:cs="Times New Roman"/>
          <w:color w:val="1F3763"/>
          <w:sz w:val="24"/>
          <w:szCs w:val="24"/>
        </w:rPr>
        <w:t> </w:t>
      </w:r>
    </w:p>
    <w:p w14:paraId="2486E296"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navigates to the home menu and clicks the “Help” button. </w:t>
      </w:r>
    </w:p>
    <w:p w14:paraId="65AF5364"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system opens help screen.  </w:t>
      </w:r>
    </w:p>
    <w:p w14:paraId="121F230C"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on a topic. </w:t>
      </w:r>
    </w:p>
    <w:p w14:paraId="6B329A4C" w14:textId="27668AE1" w:rsidR="00FD76DC" w:rsidRPr="00D7036C" w:rsidRDefault="00FD76DC" w:rsidP="00D7036C">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Response:   The system opens the topic. </w:t>
      </w:r>
    </w:p>
    <w:p w14:paraId="0F5658E3"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71" w:name="_Toc84760493"/>
      <w:r w:rsidRPr="00CB2CF1">
        <w:rPr>
          <w:rStyle w:val="Heading2Char"/>
          <w:rFonts w:ascii="Times New Roman" w:hAnsi="Times New Roman" w:cs="Times New Roman"/>
          <w:color w:val="1F3763"/>
          <w:sz w:val="24"/>
          <w:szCs w:val="24"/>
        </w:rPr>
        <w:t>Functional Requirements</w:t>
      </w:r>
      <w:bookmarkEnd w:id="571"/>
      <w:r w:rsidRPr="00CB2CF1">
        <w:rPr>
          <w:rStyle w:val="Heading2Char"/>
          <w:rFonts w:ascii="Times New Roman" w:hAnsi="Times New Roman" w:cs="Times New Roman"/>
          <w:color w:val="1F3763"/>
          <w:sz w:val="24"/>
          <w:szCs w:val="24"/>
        </w:rPr>
        <w:t> </w:t>
      </w:r>
    </w:p>
    <w:p w14:paraId="7E9CB8EE"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REQ-12.1:   The application shall have a help area that will be linked from any screen in the application.  </w:t>
      </w:r>
    </w:p>
    <w:p w14:paraId="141F4B62" w14:textId="0FED3783" w:rsidR="00FD76DC" w:rsidRPr="00CB2CF1" w:rsidRDefault="00FD76DC" w:rsidP="00CB2CF1">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REQ-12.2:  The application shall have help documents for various topics such as to help the user learn how to use the application.   </w:t>
      </w:r>
    </w:p>
    <w:p w14:paraId="62F5D04B" w14:textId="246CA6F7" w:rsidR="00FD76DC" w:rsidRPr="00CB2CF1" w:rsidRDefault="00FD76DC" w:rsidP="00FD76DC">
      <w:pPr>
        <w:pStyle w:val="Heading2"/>
        <w:spacing w:line="480" w:lineRule="auto"/>
        <w:rPr>
          <w:rFonts w:ascii="Times New Roman" w:hAnsi="Times New Roman" w:cs="Times New Roman"/>
        </w:rPr>
      </w:pPr>
      <w:bookmarkStart w:id="572" w:name="_Toc84760494"/>
      <w:r w:rsidRPr="00CB2CF1">
        <w:rPr>
          <w:rFonts w:ascii="Times New Roman" w:hAnsi="Times New Roman" w:cs="Times New Roman"/>
        </w:rPr>
        <w:t>Cloud Support</w:t>
      </w:r>
      <w:bookmarkEnd w:id="572"/>
      <w:r w:rsidRPr="00CB2CF1">
        <w:rPr>
          <w:rFonts w:ascii="Times New Roman" w:hAnsi="Times New Roman" w:cs="Times New Roman"/>
        </w:rPr>
        <w:t> </w:t>
      </w:r>
    </w:p>
    <w:p w14:paraId="0B44C80F" w14:textId="77777777" w:rsidR="00FD76DC" w:rsidRPr="00CB2CF1" w:rsidRDefault="00FD76DC" w:rsidP="00FD76DC">
      <w:pPr>
        <w:pStyle w:val="Heading3"/>
        <w:spacing w:line="480" w:lineRule="auto"/>
        <w:rPr>
          <w:rFonts w:ascii="Times New Roman" w:hAnsi="Times New Roman" w:cs="Times New Roman"/>
        </w:rPr>
      </w:pPr>
      <w:bookmarkStart w:id="573" w:name="_Toc84760495"/>
      <w:r w:rsidRPr="00CB2CF1">
        <w:rPr>
          <w:rFonts w:ascii="Times New Roman" w:hAnsi="Times New Roman" w:cs="Times New Roman"/>
        </w:rPr>
        <w:t>Description and Priority</w:t>
      </w:r>
      <w:bookmarkEnd w:id="573"/>
      <w:r w:rsidRPr="00CB2CF1">
        <w:rPr>
          <w:rFonts w:ascii="Times New Roman" w:hAnsi="Times New Roman" w:cs="Times New Roman"/>
        </w:rPr>
        <w:t> </w:t>
      </w:r>
    </w:p>
    <w:p w14:paraId="7E86FB09" w14:textId="23EAAD96" w:rsidR="00FD76DC" w:rsidRPr="00D7036C" w:rsidRDefault="00FD76DC" w:rsidP="00FD76DC">
      <w:pPr>
        <w:shd w:val="clear" w:color="auto" w:fill="FFFFFF"/>
        <w:spacing w:line="480" w:lineRule="auto"/>
        <w:textAlignment w:val="baseline"/>
        <w:rPr>
          <w:rStyle w:val="Heading2Char"/>
          <w:rFonts w:ascii="Times New Roman" w:eastAsiaTheme="minorEastAsia" w:hAnsi="Times New Roman" w:cs="Times New Roman"/>
          <w:color w:val="auto"/>
          <w:sz w:val="24"/>
          <w:szCs w:val="24"/>
        </w:rPr>
      </w:pPr>
      <w:r w:rsidRPr="00CB2CF1">
        <w:rPr>
          <w:rFonts w:ascii="Times New Roman" w:eastAsiaTheme="minorEastAsia" w:hAnsi="Times New Roman" w:cs="Times New Roman"/>
        </w:rPr>
        <w:t>Given that the app is connected to the internet and the user has a google account, the user may sync their notes to the cloud such that they can access them from another device (Priority-Low).</w:t>
      </w:r>
    </w:p>
    <w:p w14:paraId="1B598840"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74" w:name="_Toc84760496"/>
      <w:r w:rsidRPr="00CB2CF1">
        <w:rPr>
          <w:rStyle w:val="Heading2Char"/>
          <w:rFonts w:ascii="Times New Roman" w:hAnsi="Times New Roman" w:cs="Times New Roman"/>
          <w:color w:val="1F3763"/>
          <w:sz w:val="24"/>
          <w:szCs w:val="24"/>
        </w:rPr>
        <w:t>Stimulus/Response Sequences</w:t>
      </w:r>
      <w:bookmarkEnd w:id="574"/>
      <w:r w:rsidRPr="00CB2CF1">
        <w:rPr>
          <w:rStyle w:val="Heading2Char"/>
          <w:rFonts w:ascii="Times New Roman" w:hAnsi="Times New Roman" w:cs="Times New Roman"/>
          <w:color w:val="1F3763"/>
          <w:sz w:val="24"/>
          <w:szCs w:val="24"/>
        </w:rPr>
        <w:t> </w:t>
      </w:r>
    </w:p>
    <w:p w14:paraId="54CCBC04"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User clicks Storage Settings. </w:t>
      </w:r>
    </w:p>
    <w:p w14:paraId="4D55CB35"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system presents the user with the </w:t>
      </w:r>
      <w:del w:id="575" w:author="asohmbom asohmbom" w:date="2021-09-14T01:37:00Z">
        <w:r w:rsidRPr="00CB2CF1" w:rsidDel="003A4860">
          <w:rPr>
            <w:rFonts w:ascii="Times New Roman" w:eastAsia="Calibri" w:hAnsi="Times New Roman" w:cs="Times New Roman"/>
          </w:rPr>
          <w:delText>a</w:delText>
        </w:r>
      </w:del>
      <w:r w:rsidRPr="00CB2CF1">
        <w:rPr>
          <w:rFonts w:ascii="Times New Roman" w:eastAsia="Calibri" w:hAnsi="Times New Roman" w:cs="Times New Roman"/>
        </w:rPr>
        <w:t xml:space="preserve"> “Google Drive” icon.  </w:t>
      </w:r>
    </w:p>
    <w:p w14:paraId="6F617D5A"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User clicks on the “Google Drive” icon.  </w:t>
      </w:r>
    </w:p>
    <w:p w14:paraId="0A12E261"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application ask the user to sign into google with their google account.  </w:t>
      </w:r>
    </w:p>
    <w:p w14:paraId="1183604F"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signs in successfully.</w:t>
      </w:r>
    </w:p>
    <w:p w14:paraId="78126B9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system saves the current state of the user’s note in google drive. </w:t>
      </w:r>
    </w:p>
    <w:p w14:paraId="75B6AF8F" w14:textId="77777777" w:rsidR="00FD76DC" w:rsidRPr="00CB2CF1" w:rsidRDefault="00FD76DC" w:rsidP="00FD76DC">
      <w:pPr>
        <w:spacing w:line="480" w:lineRule="auto"/>
        <w:ind w:left="810" w:hanging="810"/>
        <w:rPr>
          <w:rFonts w:ascii="Times New Roman" w:eastAsia="Calibri" w:hAnsi="Times New Roman" w:cs="Times New Roman"/>
        </w:rPr>
      </w:pPr>
    </w:p>
    <w:p w14:paraId="7C79FF33"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76" w:name="_Toc84760497"/>
      <w:r w:rsidRPr="00CB2CF1">
        <w:rPr>
          <w:rStyle w:val="Heading2Char"/>
          <w:rFonts w:ascii="Times New Roman" w:hAnsi="Times New Roman" w:cs="Times New Roman"/>
          <w:color w:val="1F3763"/>
          <w:sz w:val="24"/>
          <w:szCs w:val="24"/>
        </w:rPr>
        <w:lastRenderedPageBreak/>
        <w:t>Functional Requirements</w:t>
      </w:r>
      <w:bookmarkEnd w:id="576"/>
      <w:r w:rsidRPr="00CB2CF1">
        <w:rPr>
          <w:rStyle w:val="Heading2Char"/>
          <w:rFonts w:ascii="Times New Roman" w:hAnsi="Times New Roman" w:cs="Times New Roman"/>
          <w:color w:val="1F3763"/>
          <w:sz w:val="24"/>
          <w:szCs w:val="24"/>
        </w:rPr>
        <w:t> </w:t>
      </w:r>
    </w:p>
    <w:p w14:paraId="106E5E49" w14:textId="774E25B9" w:rsidR="00FD76DC" w:rsidRPr="00CB2CF1" w:rsidRDefault="00FD76DC" w:rsidP="00CB2CF1">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 xml:space="preserve">REQ-13.1: There shall be a storage setting that the user may use to set up cloud storage with their google account. </w:t>
      </w:r>
    </w:p>
    <w:p w14:paraId="7C05AAE8" w14:textId="2CF3111C" w:rsidR="00FD76DC" w:rsidRPr="00CB2CF1" w:rsidRDefault="00FD76DC" w:rsidP="00FD76DC">
      <w:pPr>
        <w:pStyle w:val="Heading2"/>
        <w:spacing w:line="480" w:lineRule="auto"/>
        <w:rPr>
          <w:rFonts w:ascii="Times New Roman" w:hAnsi="Times New Roman" w:cs="Times New Roman"/>
        </w:rPr>
      </w:pPr>
      <w:bookmarkStart w:id="577" w:name="_Toc84760498"/>
      <w:r w:rsidRPr="00CB2CF1">
        <w:rPr>
          <w:rFonts w:ascii="Times New Roman" w:hAnsi="Times New Roman" w:cs="Times New Roman"/>
        </w:rPr>
        <w:t>Security Feature</w:t>
      </w:r>
      <w:bookmarkEnd w:id="577"/>
      <w:r w:rsidRPr="00CB2CF1">
        <w:rPr>
          <w:rFonts w:ascii="Times New Roman" w:hAnsi="Times New Roman" w:cs="Times New Roman"/>
        </w:rPr>
        <w:t> </w:t>
      </w:r>
    </w:p>
    <w:p w14:paraId="007A7002"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78" w:name="_Toc84760499"/>
      <w:r w:rsidRPr="00CB2CF1">
        <w:rPr>
          <w:rStyle w:val="Heading2Char"/>
          <w:rFonts w:ascii="Times New Roman" w:hAnsi="Times New Roman" w:cs="Times New Roman"/>
          <w:color w:val="1F3763"/>
          <w:sz w:val="24"/>
          <w:szCs w:val="24"/>
        </w:rPr>
        <w:t>Description and Priority</w:t>
      </w:r>
      <w:bookmarkEnd w:id="578"/>
      <w:r w:rsidRPr="00CB2CF1">
        <w:rPr>
          <w:rStyle w:val="Heading2Char"/>
          <w:rFonts w:ascii="Times New Roman" w:hAnsi="Times New Roman" w:cs="Times New Roman"/>
          <w:color w:val="1F3763"/>
          <w:sz w:val="24"/>
          <w:szCs w:val="24"/>
        </w:rPr>
        <w:t> </w:t>
      </w:r>
    </w:p>
    <w:p w14:paraId="335478E8" w14:textId="03E428AE" w:rsidR="00FD76DC" w:rsidRPr="00CB2CF1" w:rsidRDefault="00FD76DC" w:rsidP="00FD76DC">
      <w:pPr>
        <w:shd w:val="clear" w:color="auto" w:fill="FFFFFF"/>
        <w:spacing w:line="480" w:lineRule="auto"/>
        <w:textAlignment w:val="baseline"/>
        <w:rPr>
          <w:rStyle w:val="Heading2Char"/>
          <w:rFonts w:ascii="Times New Roman" w:eastAsiaTheme="minorEastAsia" w:hAnsi="Times New Roman" w:cs="Times New Roman"/>
          <w:color w:val="auto"/>
          <w:sz w:val="24"/>
          <w:szCs w:val="24"/>
        </w:rPr>
      </w:pPr>
      <w:r w:rsidRPr="00CB2CF1">
        <w:rPr>
          <w:rFonts w:ascii="Times New Roman" w:eastAsiaTheme="minorEastAsia" w:hAnsi="Times New Roman" w:cs="Times New Roman"/>
        </w:rPr>
        <w:t xml:space="preserve">Given that a user has successfully installed and launched the app, the user may </w:t>
      </w:r>
      <w:del w:id="579" w:author="asohmbom asohmbom" w:date="2021-09-14T00:36:00Z">
        <w:r w:rsidRPr="00CB2CF1" w:rsidDel="00AF1366">
          <w:rPr>
            <w:rFonts w:ascii="Times New Roman" w:eastAsiaTheme="minorEastAsia" w:hAnsi="Times New Roman" w:cs="Times New Roman"/>
          </w:rPr>
          <w:delText xml:space="preserve">create a security pass phrase </w:delText>
        </w:r>
      </w:del>
      <w:ins w:id="580" w:author="asohmbom asohmbom" w:date="2021-09-14T00:36:00Z">
        <w:r w:rsidR="00AF1366" w:rsidRPr="00CB2CF1">
          <w:rPr>
            <w:rFonts w:ascii="Times New Roman" w:eastAsiaTheme="minorEastAsia" w:hAnsi="Times New Roman" w:cs="Times New Roman"/>
          </w:rPr>
          <w:t xml:space="preserve">enable the user of their device’s supported security feature </w:t>
        </w:r>
      </w:ins>
      <w:r w:rsidRPr="00CB2CF1">
        <w:rPr>
          <w:rFonts w:ascii="Times New Roman" w:eastAsiaTheme="minorEastAsia" w:hAnsi="Times New Roman" w:cs="Times New Roman"/>
        </w:rPr>
        <w:t>to access their notes to secure the privacy of their personal information (Priority-Medium). </w:t>
      </w:r>
    </w:p>
    <w:p w14:paraId="4AAF349F"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581" w:name="_Toc84760500"/>
      <w:r w:rsidRPr="00CB2CF1">
        <w:rPr>
          <w:rStyle w:val="Heading2Char"/>
          <w:rFonts w:ascii="Times New Roman" w:hAnsi="Times New Roman" w:cs="Times New Roman"/>
          <w:color w:val="1F3763"/>
          <w:sz w:val="24"/>
          <w:szCs w:val="24"/>
        </w:rPr>
        <w:t>Stimulus/Response Sequences</w:t>
      </w:r>
      <w:bookmarkEnd w:id="581"/>
      <w:r w:rsidRPr="00CB2CF1">
        <w:rPr>
          <w:rStyle w:val="Heading2Char"/>
          <w:rFonts w:ascii="Times New Roman" w:hAnsi="Times New Roman" w:cs="Times New Roman"/>
          <w:color w:val="1F3763"/>
          <w:sz w:val="24"/>
          <w:szCs w:val="24"/>
        </w:rPr>
        <w:t> </w:t>
      </w:r>
    </w:p>
    <w:p w14:paraId="3E829785" w14:textId="70BE17BF"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Stimulus:   The user </w:t>
      </w:r>
      <w:ins w:id="582" w:author="asohmbom asohmbom" w:date="2021-09-14T00:39:00Z">
        <w:r w:rsidR="00952E40" w:rsidRPr="00CB2CF1">
          <w:rPr>
            <w:rFonts w:ascii="Times New Roman" w:eastAsia="Calibri" w:hAnsi="Times New Roman" w:cs="Times New Roman"/>
          </w:rPr>
          <w:t>clicks on the “enable security</w:t>
        </w:r>
      </w:ins>
      <w:ins w:id="583" w:author="asohmbom asohmbom" w:date="2021-09-14T00:40:00Z">
        <w:r w:rsidR="00952E40" w:rsidRPr="00CB2CF1">
          <w:rPr>
            <w:rFonts w:ascii="Times New Roman" w:eastAsia="Calibri" w:hAnsi="Times New Roman" w:cs="Times New Roman"/>
          </w:rPr>
          <w:t xml:space="preserve">” button </w:t>
        </w:r>
      </w:ins>
      <w:del w:id="584" w:author="asohmbom asohmbom" w:date="2021-09-14T00:39:00Z">
        <w:r w:rsidRPr="00CB2CF1" w:rsidDel="00952E40">
          <w:rPr>
            <w:rFonts w:ascii="Times New Roman" w:eastAsia="Calibri" w:hAnsi="Times New Roman" w:cs="Times New Roman"/>
          </w:rPr>
          <w:delText xml:space="preserve">sets passphrase </w:delText>
        </w:r>
      </w:del>
      <w:r w:rsidRPr="00CB2CF1">
        <w:rPr>
          <w:rFonts w:ascii="Times New Roman" w:eastAsia="Calibri" w:hAnsi="Times New Roman" w:cs="Times New Roman"/>
        </w:rPr>
        <w:t>in Settings</w:t>
      </w:r>
      <w:del w:id="585" w:author="asohmbom asohmbom" w:date="2021-09-14T00:40:00Z">
        <w:r w:rsidRPr="00CB2CF1" w:rsidDel="00952E40">
          <w:rPr>
            <w:rFonts w:ascii="Times New Roman" w:eastAsia="Calibri" w:hAnsi="Times New Roman" w:cs="Times New Roman"/>
          </w:rPr>
          <w:delText xml:space="preserve"> and clicks Save</w:delText>
        </w:r>
      </w:del>
      <w:r w:rsidRPr="00CB2CF1">
        <w:rPr>
          <w:rFonts w:ascii="Times New Roman" w:eastAsia="Calibri" w:hAnsi="Times New Roman" w:cs="Times New Roman"/>
        </w:rPr>
        <w:t>.  </w:t>
      </w:r>
    </w:p>
    <w:p w14:paraId="32FBA867" w14:textId="3056D140"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app</w:t>
      </w:r>
      <w:ins w:id="586" w:author="asohmbom asohmbom" w:date="2021-09-14T00:40:00Z">
        <w:r w:rsidR="00952E40" w:rsidRPr="00CB2CF1">
          <w:rPr>
            <w:rFonts w:ascii="Times New Roman" w:eastAsia="Calibri" w:hAnsi="Times New Roman" w:cs="Times New Roman"/>
          </w:rPr>
          <w:t xml:space="preserve"> checks for the supported security feature</w:t>
        </w:r>
      </w:ins>
      <w:del w:id="587" w:author="asohmbom asohmbom" w:date="2021-09-14T00:40:00Z">
        <w:r w:rsidRPr="00CB2CF1" w:rsidDel="00952E40">
          <w:rPr>
            <w:rFonts w:ascii="Times New Roman" w:eastAsia="Calibri" w:hAnsi="Times New Roman" w:cs="Times New Roman"/>
          </w:rPr>
          <w:delText xml:space="preserve"> saves passphrase</w:delText>
        </w:r>
      </w:del>
      <w:ins w:id="588" w:author="asohmbom asohmbom" w:date="2021-09-14T00:41:00Z">
        <w:r w:rsidR="00952E40" w:rsidRPr="00CB2CF1">
          <w:rPr>
            <w:rFonts w:ascii="Times New Roman" w:eastAsia="Calibri" w:hAnsi="Times New Roman" w:cs="Times New Roman"/>
          </w:rPr>
          <w:t xml:space="preserve"> in the device. </w:t>
        </w:r>
      </w:ins>
      <w:ins w:id="589" w:author="asohmbom asohmbom" w:date="2021-09-14T00:42:00Z">
        <w:r w:rsidR="00952E40" w:rsidRPr="00CB2CF1">
          <w:rPr>
            <w:rFonts w:ascii="Times New Roman" w:eastAsia="Calibri" w:hAnsi="Times New Roman" w:cs="Times New Roman"/>
          </w:rPr>
          <w:t xml:space="preserve">And presents the user with the options (Fingerprint, Facial </w:t>
        </w:r>
      </w:ins>
      <w:ins w:id="590" w:author="asohmbom asohmbom" w:date="2021-09-14T00:43:00Z">
        <w:r w:rsidR="00952E40" w:rsidRPr="00CB2CF1">
          <w:rPr>
            <w:rFonts w:ascii="Times New Roman" w:eastAsia="Calibri" w:hAnsi="Times New Roman" w:cs="Times New Roman"/>
          </w:rPr>
          <w:t>recognition,</w:t>
        </w:r>
      </w:ins>
      <w:ins w:id="591" w:author="asohmbom asohmbom" w:date="2021-09-14T00:42:00Z">
        <w:r w:rsidR="00952E40" w:rsidRPr="00CB2CF1">
          <w:rPr>
            <w:rFonts w:ascii="Times New Roman" w:eastAsia="Calibri" w:hAnsi="Times New Roman" w:cs="Times New Roman"/>
          </w:rPr>
          <w:t xml:space="preserve"> or PIN number </w:t>
        </w:r>
      </w:ins>
      <w:ins w:id="592" w:author="asohmbom asohmbom" w:date="2021-09-14T00:43:00Z">
        <w:r w:rsidR="00952E40" w:rsidRPr="00CB2CF1">
          <w:rPr>
            <w:rFonts w:ascii="Times New Roman" w:eastAsia="Calibri" w:hAnsi="Times New Roman" w:cs="Times New Roman"/>
          </w:rPr>
          <w:t xml:space="preserve">– if support) </w:t>
        </w:r>
      </w:ins>
      <w:del w:id="593" w:author="asohmbom asohmbom" w:date="2021-09-14T00:40:00Z">
        <w:r w:rsidRPr="00CB2CF1" w:rsidDel="00952E40">
          <w:rPr>
            <w:rFonts w:ascii="Times New Roman" w:eastAsia="Calibri" w:hAnsi="Times New Roman" w:cs="Times New Roman"/>
          </w:rPr>
          <w:delText>.  </w:delText>
        </w:r>
      </w:del>
    </w:p>
    <w:p w14:paraId="7B783E26" w14:textId="7FD62EFE"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Stimulus:   </w:t>
      </w:r>
      <w:del w:id="594" w:author="asohmbom asohmbom" w:date="2021-09-14T00:41:00Z">
        <w:r w:rsidRPr="00CB2CF1" w:rsidDel="00952E40">
          <w:rPr>
            <w:rFonts w:ascii="Times New Roman" w:eastAsia="Calibri" w:hAnsi="Times New Roman" w:cs="Times New Roman"/>
          </w:rPr>
          <w:delText>The user clicks Microphone icon and says passphrase. </w:delText>
        </w:r>
      </w:del>
      <w:ins w:id="595" w:author="asohmbom asohmbom" w:date="2021-09-14T00:41:00Z">
        <w:r w:rsidR="00952E40" w:rsidRPr="00CB2CF1">
          <w:rPr>
            <w:rFonts w:ascii="Times New Roman" w:eastAsia="Calibri" w:hAnsi="Times New Roman" w:cs="Times New Roman"/>
          </w:rPr>
          <w:t>T</w:t>
        </w:r>
      </w:ins>
      <w:ins w:id="596" w:author="asohmbom asohmbom" w:date="2021-09-14T00:42:00Z">
        <w:r w:rsidR="00952E40" w:rsidRPr="00CB2CF1">
          <w:rPr>
            <w:rFonts w:ascii="Times New Roman" w:eastAsia="Calibri" w:hAnsi="Times New Roman" w:cs="Times New Roman"/>
          </w:rPr>
          <w:t>he user selects the security feature to use</w:t>
        </w:r>
      </w:ins>
      <w:ins w:id="597" w:author="asohmbom asohmbom" w:date="2021-09-14T00:43:00Z">
        <w:r w:rsidR="00952E40" w:rsidRPr="00CB2CF1">
          <w:rPr>
            <w:rFonts w:ascii="Times New Roman" w:eastAsia="Calibri" w:hAnsi="Times New Roman" w:cs="Times New Roman"/>
          </w:rPr>
          <w:t>.</w:t>
        </w:r>
      </w:ins>
    </w:p>
    <w:p w14:paraId="2D6499A7" w14:textId="62F955F4" w:rsidR="00FD76DC" w:rsidRPr="00CB2CF1" w:rsidRDefault="00FD76DC" w:rsidP="00CB2CF1">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w:t>
      </w:r>
      <w:ins w:id="598" w:author="asohmbom asohmbom" w:date="2021-09-14T00:43:00Z">
        <w:r w:rsidR="00952E40" w:rsidRPr="00CB2CF1">
          <w:rPr>
            <w:rFonts w:ascii="Times New Roman" w:eastAsia="Calibri" w:hAnsi="Times New Roman" w:cs="Times New Roman"/>
          </w:rPr>
          <w:t xml:space="preserve">The app </w:t>
        </w:r>
      </w:ins>
      <w:ins w:id="599" w:author="asohmbom asohmbom" w:date="2021-09-14T00:45:00Z">
        <w:r w:rsidR="00952E40" w:rsidRPr="00CB2CF1">
          <w:rPr>
            <w:rFonts w:ascii="Times New Roman" w:eastAsia="Calibri" w:hAnsi="Times New Roman" w:cs="Times New Roman"/>
          </w:rPr>
          <w:t xml:space="preserve">calls the device </w:t>
        </w:r>
      </w:ins>
      <w:ins w:id="600" w:author="asohmbom asohmbom" w:date="2021-09-14T01:37:00Z">
        <w:r w:rsidR="003A4860" w:rsidRPr="00CB2CF1">
          <w:rPr>
            <w:rFonts w:ascii="Times New Roman" w:eastAsia="Calibri" w:hAnsi="Times New Roman" w:cs="Times New Roman"/>
          </w:rPr>
          <w:t>API</w:t>
        </w:r>
      </w:ins>
      <w:ins w:id="601" w:author="asohmbom asohmbom" w:date="2021-09-14T00:45:00Z">
        <w:r w:rsidR="00952E40" w:rsidRPr="00CB2CF1">
          <w:rPr>
            <w:rFonts w:ascii="Times New Roman" w:eastAsia="Calibri" w:hAnsi="Times New Roman" w:cs="Times New Roman"/>
          </w:rPr>
          <w:t xml:space="preserve"> to setup</w:t>
        </w:r>
      </w:ins>
      <w:ins w:id="602" w:author="asohmbom asohmbom" w:date="2021-09-14T01:37:00Z">
        <w:r w:rsidR="003A4860" w:rsidRPr="00CB2CF1">
          <w:rPr>
            <w:rFonts w:ascii="Times New Roman" w:eastAsia="Calibri" w:hAnsi="Times New Roman" w:cs="Times New Roman"/>
          </w:rPr>
          <w:t xml:space="preserve"> the</w:t>
        </w:r>
      </w:ins>
      <w:ins w:id="603" w:author="asohmbom asohmbom" w:date="2021-09-14T00:45:00Z">
        <w:r w:rsidR="00952E40" w:rsidRPr="00CB2CF1">
          <w:rPr>
            <w:rFonts w:ascii="Times New Roman" w:eastAsia="Calibri" w:hAnsi="Times New Roman" w:cs="Times New Roman"/>
          </w:rPr>
          <w:t xml:space="preserve"> selected security.</w:t>
        </w:r>
      </w:ins>
      <w:del w:id="604" w:author="asohmbom asohmbom" w:date="2021-09-14T00:43:00Z">
        <w:r w:rsidRPr="00CB2CF1" w:rsidDel="00952E40">
          <w:rPr>
            <w:rFonts w:ascii="Times New Roman" w:eastAsia="Calibri" w:hAnsi="Times New Roman" w:cs="Times New Roman"/>
          </w:rPr>
          <w:delText>The app allows access to notes.  </w:delText>
        </w:r>
      </w:del>
    </w:p>
    <w:p w14:paraId="23901661" w14:textId="2A67867E" w:rsidR="00FD76DC" w:rsidRPr="00CB2CF1" w:rsidRDefault="00FD76DC" w:rsidP="00FD76DC">
      <w:pPr>
        <w:pStyle w:val="Heading3"/>
        <w:spacing w:line="480" w:lineRule="auto"/>
        <w:rPr>
          <w:rFonts w:ascii="Times New Roman" w:hAnsi="Times New Roman" w:cs="Times New Roman"/>
        </w:rPr>
      </w:pPr>
      <w:bookmarkStart w:id="605" w:name="_Toc84760501"/>
      <w:r w:rsidRPr="00CB2CF1">
        <w:rPr>
          <w:rStyle w:val="Heading2Char"/>
          <w:rFonts w:ascii="Times New Roman" w:hAnsi="Times New Roman" w:cs="Times New Roman"/>
          <w:color w:val="1F3763"/>
          <w:sz w:val="24"/>
          <w:szCs w:val="24"/>
        </w:rPr>
        <w:t>Functional Requirements</w:t>
      </w:r>
      <w:bookmarkEnd w:id="605"/>
      <w:r w:rsidRPr="00CB2CF1">
        <w:rPr>
          <w:rStyle w:val="Heading2Char"/>
          <w:rFonts w:ascii="Times New Roman" w:hAnsi="Times New Roman" w:cs="Times New Roman"/>
          <w:color w:val="1F3763"/>
          <w:sz w:val="24"/>
          <w:szCs w:val="24"/>
        </w:rPr>
        <w:t> </w:t>
      </w:r>
    </w:p>
    <w:p w14:paraId="38D807AD" w14:textId="18148D8F" w:rsidR="00FD76DC" w:rsidRPr="00CB2CF1" w:rsidDel="00952E40" w:rsidRDefault="00FD76DC" w:rsidP="00D7036C">
      <w:pPr>
        <w:spacing w:line="480" w:lineRule="auto"/>
        <w:ind w:left="810" w:hanging="810"/>
        <w:rPr>
          <w:del w:id="606" w:author="asohmbom asohmbom" w:date="2021-09-14T00:44:00Z"/>
          <w:rFonts w:ascii="Times New Roman" w:eastAsia="Calibri" w:hAnsi="Times New Roman" w:cs="Times New Roman"/>
        </w:rPr>
      </w:pPr>
      <w:r w:rsidRPr="00CB2CF1">
        <w:rPr>
          <w:rFonts w:ascii="Times New Roman" w:eastAsia="Calibri" w:hAnsi="Times New Roman" w:cs="Times New Roman"/>
        </w:rPr>
        <w:t xml:space="preserve">REQ-14.1: </w:t>
      </w:r>
      <w:ins w:id="607" w:author="asohmbom asohmbom" w:date="2021-09-14T00:44:00Z">
        <w:r w:rsidR="00952E40" w:rsidRPr="00CB2CF1">
          <w:rPr>
            <w:rFonts w:ascii="Times New Roman" w:eastAsia="Calibri" w:hAnsi="Times New Roman" w:cs="Times New Roman"/>
          </w:rPr>
          <w:t xml:space="preserve">The </w:t>
        </w:r>
      </w:ins>
      <w:ins w:id="608" w:author="asohmbom asohmbom" w:date="2021-09-14T00:45:00Z">
        <w:r w:rsidR="00531253" w:rsidRPr="00CB2CF1">
          <w:rPr>
            <w:rFonts w:ascii="Times New Roman" w:eastAsia="Calibri" w:hAnsi="Times New Roman" w:cs="Times New Roman"/>
          </w:rPr>
          <w:t>user’s device shall support a</w:t>
        </w:r>
      </w:ins>
      <w:ins w:id="609" w:author="asohmbom asohmbom" w:date="2021-09-14T00:46:00Z">
        <w:r w:rsidR="00531253" w:rsidRPr="00CB2CF1">
          <w:rPr>
            <w:rFonts w:ascii="Times New Roman" w:eastAsia="Calibri" w:hAnsi="Times New Roman" w:cs="Times New Roman"/>
          </w:rPr>
          <w:t>t least on</w:t>
        </w:r>
      </w:ins>
      <w:ins w:id="610" w:author="asohmbom asohmbom" w:date="2021-09-14T01:37:00Z">
        <w:r w:rsidR="003A4860" w:rsidRPr="00CB2CF1">
          <w:rPr>
            <w:rFonts w:ascii="Times New Roman" w:eastAsia="Calibri" w:hAnsi="Times New Roman" w:cs="Times New Roman"/>
          </w:rPr>
          <w:t>e</w:t>
        </w:r>
      </w:ins>
      <w:ins w:id="611" w:author="asohmbom asohmbom" w:date="2021-09-14T00:46:00Z">
        <w:r w:rsidR="00531253" w:rsidRPr="00CB2CF1">
          <w:rPr>
            <w:rFonts w:ascii="Times New Roman" w:eastAsia="Calibri" w:hAnsi="Times New Roman" w:cs="Times New Roman"/>
          </w:rPr>
          <w:t xml:space="preserve"> security feature which is accessible to apps via </w:t>
        </w:r>
        <w:r w:rsidR="0097589F" w:rsidRPr="00CB2CF1">
          <w:rPr>
            <w:rFonts w:ascii="Times New Roman" w:eastAsia="Calibri" w:hAnsi="Times New Roman" w:cs="Times New Roman"/>
          </w:rPr>
          <w:t>API</w:t>
        </w:r>
        <w:r w:rsidR="00531253" w:rsidRPr="00CB2CF1">
          <w:rPr>
            <w:rFonts w:ascii="Times New Roman" w:eastAsia="Calibri" w:hAnsi="Times New Roman" w:cs="Times New Roman"/>
          </w:rPr>
          <w:t xml:space="preserve"> calls.</w:t>
        </w:r>
      </w:ins>
      <w:ins w:id="612" w:author="asohmbom asohmbom" w:date="2021-09-14T00:44:00Z">
        <w:r w:rsidR="00952E40" w:rsidRPr="00CB2CF1">
          <w:rPr>
            <w:rFonts w:ascii="Times New Roman" w:eastAsia="Calibri" w:hAnsi="Times New Roman" w:cs="Times New Roman"/>
          </w:rPr>
          <w:t xml:space="preserve"> </w:t>
        </w:r>
      </w:ins>
      <w:del w:id="613" w:author="asohmbom asohmbom" w:date="2021-09-14T00:44:00Z">
        <w:r w:rsidRPr="00CB2CF1" w:rsidDel="00952E40">
          <w:rPr>
            <w:rFonts w:ascii="Times New Roman" w:eastAsia="Calibri" w:hAnsi="Times New Roman" w:cs="Times New Roman"/>
          </w:rPr>
          <w:delText>There shall be a setting to save a Passphrase. The user can enter the passphrase and click save if they wish to set a passphrase. If this is not entered, no passphrase will be set. The default shall be that the passphrase option is turned off.</w:delText>
        </w:r>
      </w:del>
    </w:p>
    <w:p w14:paraId="0DC368A5" w14:textId="20EF5174" w:rsidR="00FD76DC" w:rsidRPr="00CB2CF1" w:rsidRDefault="00FD76DC" w:rsidP="00FD76DC">
      <w:pPr>
        <w:shd w:val="clear" w:color="auto" w:fill="FFFFFF"/>
        <w:spacing w:line="480" w:lineRule="auto"/>
        <w:textAlignment w:val="baseline"/>
        <w:rPr>
          <w:rFonts w:ascii="Times New Roman" w:eastAsia="Calibri" w:hAnsi="Times New Roman" w:cs="Times New Roman"/>
        </w:rPr>
      </w:pPr>
      <w:del w:id="614" w:author="asohmbom asohmbom" w:date="2021-09-14T00:44:00Z">
        <w:r w:rsidRPr="00CB2CF1" w:rsidDel="00952E40">
          <w:rPr>
            <w:rFonts w:ascii="Times New Roman" w:eastAsia="Calibri" w:hAnsi="Times New Roman" w:cs="Times New Roman"/>
          </w:rPr>
          <w:delText xml:space="preserve">REQ-14.2: If a passphrase is set to Settings when the microphone icon is clicked, the application will ask for the passphrase. If it is incorrect, the application will not allow entry to see the notes or enter any </w:delText>
        </w:r>
      </w:del>
    </w:p>
    <w:p w14:paraId="2F858224" w14:textId="25DFC03A" w:rsidR="00FD76DC" w:rsidRPr="00D7036C" w:rsidRDefault="00FD76DC" w:rsidP="00D7036C">
      <w:pPr>
        <w:pStyle w:val="Heading2"/>
        <w:spacing w:line="480" w:lineRule="auto"/>
        <w:rPr>
          <w:rStyle w:val="Heading2Char"/>
          <w:rFonts w:ascii="Times New Roman" w:hAnsi="Times New Roman" w:cs="Times New Roman"/>
        </w:rPr>
      </w:pPr>
      <w:bookmarkStart w:id="615" w:name="_Toc84760502"/>
      <w:r w:rsidRPr="00CB2CF1">
        <w:rPr>
          <w:rFonts w:ascii="Times New Roman" w:hAnsi="Times New Roman" w:cs="Times New Roman"/>
        </w:rPr>
        <w:t>Support for Spanish and English Languages</w:t>
      </w:r>
      <w:bookmarkEnd w:id="615"/>
      <w:r w:rsidRPr="00CB2CF1">
        <w:rPr>
          <w:rFonts w:ascii="Times New Roman" w:hAnsi="Times New Roman" w:cs="Times New Roman"/>
        </w:rPr>
        <w:t> </w:t>
      </w:r>
    </w:p>
    <w:p w14:paraId="2FDE6477"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616" w:name="_Toc84760503"/>
      <w:r w:rsidRPr="00CB2CF1">
        <w:rPr>
          <w:rStyle w:val="Heading2Char"/>
          <w:rFonts w:ascii="Times New Roman" w:hAnsi="Times New Roman" w:cs="Times New Roman"/>
          <w:color w:val="1F3763"/>
          <w:sz w:val="24"/>
          <w:szCs w:val="24"/>
        </w:rPr>
        <w:t>Description and Priority</w:t>
      </w:r>
      <w:bookmarkEnd w:id="616"/>
      <w:r w:rsidRPr="00CB2CF1">
        <w:rPr>
          <w:rStyle w:val="Heading2Char"/>
          <w:rFonts w:ascii="Times New Roman" w:hAnsi="Times New Roman" w:cs="Times New Roman"/>
          <w:color w:val="1F3763"/>
          <w:sz w:val="24"/>
          <w:szCs w:val="24"/>
        </w:rPr>
        <w:t> </w:t>
      </w:r>
    </w:p>
    <w:p w14:paraId="01C0E45A" w14:textId="0EC66354" w:rsidR="00FD76DC" w:rsidRPr="00CB2CF1" w:rsidRDefault="00FD76DC" w:rsidP="00FD76DC">
      <w:pPr>
        <w:shd w:val="clear" w:color="auto" w:fill="FFFFFF"/>
        <w:spacing w:line="480" w:lineRule="auto"/>
        <w:textAlignment w:val="baseline"/>
        <w:rPr>
          <w:rFonts w:ascii="Times New Roman" w:eastAsiaTheme="minorEastAsia" w:hAnsi="Times New Roman" w:cs="Times New Roman"/>
        </w:rPr>
      </w:pPr>
      <w:r w:rsidRPr="00CB2CF1">
        <w:rPr>
          <w:rFonts w:ascii="Times New Roman" w:eastAsiaTheme="minorEastAsia" w:hAnsi="Times New Roman" w:cs="Times New Roman"/>
        </w:rPr>
        <w:t>Given that a user has successfully launched</w:t>
      </w:r>
      <w:del w:id="617" w:author="asohmbom asohmbom" w:date="2021-09-14T01:36:00Z">
        <w:r w:rsidRPr="00CB2CF1" w:rsidDel="003A4860">
          <w:rPr>
            <w:rFonts w:ascii="Times New Roman" w:eastAsiaTheme="minorEastAsia" w:hAnsi="Times New Roman" w:cs="Times New Roman"/>
          </w:rPr>
          <w:delText xml:space="preserve"> </w:delText>
        </w:r>
      </w:del>
      <w:r w:rsidRPr="00CB2CF1">
        <w:rPr>
          <w:rFonts w:ascii="Times New Roman" w:eastAsiaTheme="minorEastAsia" w:hAnsi="Times New Roman" w:cs="Times New Roman"/>
        </w:rPr>
        <w:t xml:space="preserve"> the Memory Magic app, they may select the language of choice of </w:t>
      </w:r>
      <w:del w:id="618" w:author="asohmbom asohmbom" w:date="2021-09-14T01:36:00Z">
        <w:r w:rsidRPr="00CB2CF1" w:rsidDel="003A4860">
          <w:rPr>
            <w:rFonts w:ascii="Times New Roman" w:eastAsiaTheme="minorEastAsia" w:hAnsi="Times New Roman" w:cs="Times New Roman"/>
          </w:rPr>
          <w:delText xml:space="preserve">either </w:delText>
        </w:r>
      </w:del>
      <w:r w:rsidRPr="00CB2CF1">
        <w:rPr>
          <w:rFonts w:ascii="Times New Roman" w:eastAsiaTheme="minorEastAsia" w:hAnsi="Times New Roman" w:cs="Times New Roman"/>
        </w:rPr>
        <w:t>English</w:t>
      </w:r>
      <w:ins w:id="619" w:author="asohmbom asohmbom" w:date="2021-09-14T01:36:00Z">
        <w:r w:rsidR="003A4860" w:rsidRPr="00CB2CF1">
          <w:rPr>
            <w:rFonts w:ascii="Times New Roman" w:eastAsiaTheme="minorEastAsia" w:hAnsi="Times New Roman" w:cs="Times New Roman"/>
          </w:rPr>
          <w:t xml:space="preserve"> or other supported languages</w:t>
        </w:r>
      </w:ins>
      <w:del w:id="620" w:author="asohmbom asohmbom" w:date="2021-09-14T01:36:00Z">
        <w:r w:rsidRPr="00CB2CF1" w:rsidDel="003A4860">
          <w:rPr>
            <w:rFonts w:ascii="Times New Roman" w:eastAsiaTheme="minorEastAsia" w:hAnsi="Times New Roman" w:cs="Times New Roman"/>
          </w:rPr>
          <w:delText xml:space="preserve"> or Spanish</w:delText>
        </w:r>
      </w:del>
      <w:ins w:id="621" w:author="asohmbom asohmbom" w:date="2021-09-14T01:36:00Z">
        <w:r w:rsidR="003A4860" w:rsidRPr="00CB2CF1">
          <w:rPr>
            <w:rFonts w:ascii="Times New Roman" w:eastAsiaTheme="minorEastAsia" w:hAnsi="Times New Roman" w:cs="Times New Roman"/>
          </w:rPr>
          <w:t xml:space="preserve"> </w:t>
        </w:r>
      </w:ins>
      <w:del w:id="622" w:author="asohmbom asohmbom" w:date="2021-09-14T01:36:00Z">
        <w:r w:rsidRPr="00CB2CF1" w:rsidDel="003A4860">
          <w:rPr>
            <w:rFonts w:ascii="Times New Roman" w:eastAsiaTheme="minorEastAsia" w:hAnsi="Times New Roman" w:cs="Times New Roman"/>
          </w:rPr>
          <w:delText xml:space="preserve">, </w:delText>
        </w:r>
      </w:del>
      <w:r w:rsidRPr="00CB2CF1">
        <w:rPr>
          <w:rFonts w:ascii="Times New Roman" w:eastAsiaTheme="minorEastAsia" w:hAnsi="Times New Roman" w:cs="Times New Roman"/>
        </w:rPr>
        <w:t>in the app’s settings (Priority-Medium). </w:t>
      </w:r>
    </w:p>
    <w:p w14:paraId="6005103C" w14:textId="77777777" w:rsidR="00FD76DC" w:rsidRPr="00CB2CF1" w:rsidRDefault="00FD76DC" w:rsidP="00CB2CF1">
      <w:pPr>
        <w:spacing w:line="480" w:lineRule="auto"/>
        <w:rPr>
          <w:rFonts w:ascii="Times New Roman" w:eastAsia="Calibri" w:hAnsi="Times New Roman" w:cs="Times New Roman"/>
        </w:rPr>
      </w:pPr>
    </w:p>
    <w:p w14:paraId="3D4CA8D6"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623" w:name="_Toc84760504"/>
      <w:r w:rsidRPr="00CB2CF1">
        <w:rPr>
          <w:rStyle w:val="Heading2Char"/>
          <w:rFonts w:ascii="Times New Roman" w:hAnsi="Times New Roman" w:cs="Times New Roman"/>
          <w:color w:val="1F3763"/>
          <w:sz w:val="24"/>
          <w:szCs w:val="24"/>
        </w:rPr>
        <w:lastRenderedPageBreak/>
        <w:t>Stimulus/Response Sequences</w:t>
      </w:r>
      <w:bookmarkEnd w:id="623"/>
      <w:r w:rsidRPr="00CB2CF1">
        <w:rPr>
          <w:rStyle w:val="Heading2Char"/>
          <w:rFonts w:ascii="Times New Roman" w:hAnsi="Times New Roman" w:cs="Times New Roman"/>
          <w:color w:val="1F3763"/>
          <w:sz w:val="24"/>
          <w:szCs w:val="24"/>
        </w:rPr>
        <w:t> </w:t>
      </w:r>
    </w:p>
    <w:p w14:paraId="40F5FED2"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Language Settings. </w:t>
      </w:r>
    </w:p>
    <w:p w14:paraId="383D9967" w14:textId="5411A130"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Response: The application opens </w:t>
      </w:r>
      <w:ins w:id="624" w:author="asohmbom asohmbom" w:date="2021-09-14T01:36:00Z">
        <w:r w:rsidR="003A4860" w:rsidRPr="00CB2CF1">
          <w:rPr>
            <w:rFonts w:ascii="Times New Roman" w:eastAsia="Calibri" w:hAnsi="Times New Roman" w:cs="Times New Roman"/>
          </w:rPr>
          <w:t xml:space="preserve">the </w:t>
        </w:r>
      </w:ins>
      <w:r w:rsidRPr="00CB2CF1">
        <w:rPr>
          <w:rFonts w:ascii="Times New Roman" w:eastAsia="Calibri" w:hAnsi="Times New Roman" w:cs="Times New Roman"/>
        </w:rPr>
        <w:t>Language Settings page. </w:t>
      </w:r>
    </w:p>
    <w:p w14:paraId="2E32D977" w14:textId="328761F9"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selects a language (English or</w:t>
      </w:r>
      <w:del w:id="625" w:author="asohmbom asohmbom" w:date="2021-09-14T01:35:00Z">
        <w:r w:rsidRPr="00CB2CF1" w:rsidDel="003A4860">
          <w:rPr>
            <w:rFonts w:ascii="Times New Roman" w:eastAsia="Calibri" w:hAnsi="Times New Roman" w:cs="Times New Roman"/>
          </w:rPr>
          <w:delText xml:space="preserve"> </w:delText>
        </w:r>
      </w:del>
      <w:ins w:id="626" w:author="asohmbom asohmbom" w:date="2021-09-14T01:35:00Z">
        <w:r w:rsidR="003A4860" w:rsidRPr="00CB2CF1">
          <w:rPr>
            <w:rFonts w:ascii="Times New Roman" w:eastAsia="Calibri" w:hAnsi="Times New Roman" w:cs="Times New Roman"/>
          </w:rPr>
          <w:t xml:space="preserve"> other supported </w:t>
        </w:r>
      </w:ins>
      <w:ins w:id="627" w:author="asohmbom asohmbom" w:date="2021-09-14T01:36:00Z">
        <w:r w:rsidR="003A4860" w:rsidRPr="00CB2CF1">
          <w:rPr>
            <w:rFonts w:ascii="Times New Roman" w:eastAsia="Calibri" w:hAnsi="Times New Roman" w:cs="Times New Roman"/>
          </w:rPr>
          <w:t>languages</w:t>
        </w:r>
      </w:ins>
      <w:del w:id="628" w:author="asohmbom asohmbom" w:date="2021-09-14T01:35:00Z">
        <w:r w:rsidRPr="00CB2CF1" w:rsidDel="003A4860">
          <w:rPr>
            <w:rFonts w:ascii="Times New Roman" w:eastAsia="Calibri" w:hAnsi="Times New Roman" w:cs="Times New Roman"/>
          </w:rPr>
          <w:delText>Spanish</w:delText>
        </w:r>
      </w:del>
      <w:r w:rsidRPr="00CB2CF1">
        <w:rPr>
          <w:rFonts w:ascii="Times New Roman" w:eastAsia="Calibri" w:hAnsi="Times New Roman" w:cs="Times New Roman"/>
        </w:rPr>
        <w:t xml:space="preserve">) and clicks </w:t>
      </w:r>
      <w:ins w:id="629" w:author="asohmbom asohmbom" w:date="2021-09-14T01:35:00Z">
        <w:r w:rsidR="003A4860" w:rsidRPr="00CB2CF1">
          <w:rPr>
            <w:rFonts w:ascii="Times New Roman" w:eastAsia="Calibri" w:hAnsi="Times New Roman" w:cs="Times New Roman"/>
          </w:rPr>
          <w:t xml:space="preserve">the </w:t>
        </w:r>
      </w:ins>
      <w:r w:rsidRPr="00CB2CF1">
        <w:rPr>
          <w:rFonts w:ascii="Times New Roman" w:eastAsia="Calibri" w:hAnsi="Times New Roman" w:cs="Times New Roman"/>
        </w:rPr>
        <w:t>Save button. </w:t>
      </w:r>
    </w:p>
    <w:p w14:paraId="1D15BBB2" w14:textId="13DE4525" w:rsidR="00CB2CF1" w:rsidRPr="00CB2CF1" w:rsidRDefault="00FD76DC" w:rsidP="00D7036C">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Response:  The application saves the setting and presents the text widgets and audios in Spanish.   </w:t>
      </w:r>
    </w:p>
    <w:p w14:paraId="405558D6" w14:textId="71FC5A3D" w:rsidR="00FD76DC" w:rsidRPr="00CB2CF1" w:rsidRDefault="00FD76DC" w:rsidP="00FD76DC">
      <w:pPr>
        <w:pStyle w:val="Heading3"/>
        <w:spacing w:line="480" w:lineRule="auto"/>
        <w:rPr>
          <w:rFonts w:ascii="Times New Roman" w:hAnsi="Times New Roman" w:cs="Times New Roman"/>
        </w:rPr>
      </w:pPr>
      <w:bookmarkStart w:id="630" w:name="_Toc84760505"/>
      <w:r w:rsidRPr="00CB2CF1">
        <w:rPr>
          <w:rStyle w:val="Heading2Char"/>
          <w:rFonts w:ascii="Times New Roman" w:hAnsi="Times New Roman" w:cs="Times New Roman"/>
          <w:color w:val="1F3763"/>
          <w:sz w:val="24"/>
          <w:szCs w:val="24"/>
        </w:rPr>
        <w:t>Functional Requirements</w:t>
      </w:r>
      <w:bookmarkEnd w:id="630"/>
      <w:r w:rsidRPr="00CB2CF1">
        <w:rPr>
          <w:rStyle w:val="Heading2Char"/>
          <w:rFonts w:ascii="Times New Roman" w:hAnsi="Times New Roman" w:cs="Times New Roman"/>
          <w:color w:val="1F3763"/>
          <w:sz w:val="24"/>
          <w:szCs w:val="24"/>
        </w:rPr>
        <w:t> </w:t>
      </w:r>
    </w:p>
    <w:p w14:paraId="253DDFFD" w14:textId="25D6E424"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REQ-1</w:t>
      </w:r>
      <w:ins w:id="631" w:author="asohmbom asohmbom" w:date="2021-09-13T23:42:00Z">
        <w:r w:rsidR="006D16C2" w:rsidRPr="00CB2CF1">
          <w:rPr>
            <w:rFonts w:ascii="Times New Roman" w:eastAsia="Calibri" w:hAnsi="Times New Roman" w:cs="Times New Roman"/>
          </w:rPr>
          <w:t>5</w:t>
        </w:r>
      </w:ins>
      <w:del w:id="632" w:author="asohmbom asohmbom" w:date="2021-09-13T23:42:00Z">
        <w:r w:rsidRPr="00CB2CF1" w:rsidDel="006D16C2">
          <w:rPr>
            <w:rFonts w:ascii="Times New Roman" w:eastAsia="Calibri" w:hAnsi="Times New Roman" w:cs="Times New Roman"/>
          </w:rPr>
          <w:delText>3</w:delText>
        </w:r>
      </w:del>
      <w:r w:rsidRPr="00CB2CF1">
        <w:rPr>
          <w:rFonts w:ascii="Times New Roman" w:eastAsia="Calibri" w:hAnsi="Times New Roman" w:cs="Times New Roman"/>
        </w:rPr>
        <w:t>.1: In the application settings, there shall be a language settings option.  The default option shall be English, with the alternate option as Spanish.  </w:t>
      </w:r>
    </w:p>
    <w:p w14:paraId="51C6A302" w14:textId="3FFAECC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REQ-1</w:t>
      </w:r>
      <w:ins w:id="633" w:author="asohmbom asohmbom" w:date="2021-09-13T23:42:00Z">
        <w:r w:rsidR="006D16C2" w:rsidRPr="00CB2CF1">
          <w:rPr>
            <w:rFonts w:ascii="Times New Roman" w:eastAsia="Calibri" w:hAnsi="Times New Roman" w:cs="Times New Roman"/>
          </w:rPr>
          <w:t>5</w:t>
        </w:r>
      </w:ins>
      <w:del w:id="634" w:author="asohmbom asohmbom" w:date="2021-09-13T23:42:00Z">
        <w:r w:rsidRPr="00CB2CF1" w:rsidDel="006D16C2">
          <w:rPr>
            <w:rFonts w:ascii="Times New Roman" w:eastAsia="Calibri" w:hAnsi="Times New Roman" w:cs="Times New Roman"/>
          </w:rPr>
          <w:delText>3</w:delText>
        </w:r>
      </w:del>
      <w:r w:rsidRPr="00CB2CF1">
        <w:rPr>
          <w:rFonts w:ascii="Times New Roman" w:eastAsia="Calibri" w:hAnsi="Times New Roman" w:cs="Times New Roman"/>
        </w:rPr>
        <w:t>.2: If the language setting is Spanish, any menus or screens should be in Spanish, and any transcribed speech shall be in Spanish.  If this setting is changed, any already transcribed notes shall remain in the language they were originally transcribed in, but the menus and screens will be changed accordingly.</w:t>
      </w:r>
    </w:p>
    <w:p w14:paraId="4C68631C" w14:textId="77777777" w:rsidR="00FD76DC" w:rsidRPr="00CB2CF1" w:rsidRDefault="00FD76DC" w:rsidP="00FD76DC">
      <w:pPr>
        <w:spacing w:line="480" w:lineRule="auto"/>
        <w:ind w:left="810" w:hanging="810"/>
        <w:rPr>
          <w:rFonts w:ascii="Times New Roman" w:eastAsia="Calibri" w:hAnsi="Times New Roman" w:cs="Times New Roman"/>
        </w:rPr>
      </w:pPr>
    </w:p>
    <w:p w14:paraId="6563ACA1" w14:textId="510F4846" w:rsidR="00FD76DC" w:rsidRPr="00CB2CF1" w:rsidRDefault="00FD76DC" w:rsidP="00D7036C">
      <w:pPr>
        <w:spacing w:line="480" w:lineRule="auto"/>
        <w:rPr>
          <w:rFonts w:ascii="Times New Roman" w:eastAsia="Calibri" w:hAnsi="Times New Roman" w:cs="Times New Roman"/>
        </w:rPr>
      </w:pPr>
      <w:r w:rsidRPr="00CB2CF1">
        <w:rPr>
          <w:rFonts w:ascii="Times New Roman" w:eastAsia="Calibri" w:hAnsi="Times New Roman" w:cs="Times New Roman"/>
        </w:rPr>
        <w:t>REQ-1</w:t>
      </w:r>
      <w:ins w:id="635" w:author="asohmbom asohmbom" w:date="2021-09-13T23:42:00Z">
        <w:r w:rsidR="006D16C2" w:rsidRPr="00CB2CF1">
          <w:rPr>
            <w:rFonts w:ascii="Times New Roman" w:eastAsia="Calibri" w:hAnsi="Times New Roman" w:cs="Times New Roman"/>
          </w:rPr>
          <w:t>5</w:t>
        </w:r>
      </w:ins>
      <w:del w:id="636" w:author="asohmbom asohmbom" w:date="2021-09-13T23:42:00Z">
        <w:r w:rsidRPr="00CB2CF1" w:rsidDel="006D16C2">
          <w:rPr>
            <w:rFonts w:ascii="Times New Roman" w:eastAsia="Calibri" w:hAnsi="Times New Roman" w:cs="Times New Roman"/>
          </w:rPr>
          <w:delText>3</w:delText>
        </w:r>
      </w:del>
      <w:r w:rsidRPr="00CB2CF1">
        <w:rPr>
          <w:rFonts w:ascii="Times New Roman" w:eastAsia="Calibri" w:hAnsi="Times New Roman" w:cs="Times New Roman"/>
        </w:rPr>
        <w:t xml:space="preserve">.1: The default language option will be English. </w:t>
      </w:r>
    </w:p>
    <w:p w14:paraId="7C4C4A61" w14:textId="1492E4B0" w:rsidR="00FD76DC" w:rsidRPr="00CB2CF1" w:rsidRDefault="00FD76DC" w:rsidP="00CB2CF1">
      <w:pPr>
        <w:pStyle w:val="Heading2"/>
        <w:spacing w:line="480" w:lineRule="auto"/>
        <w:rPr>
          <w:rStyle w:val="Heading2Char"/>
          <w:rFonts w:ascii="Times New Roman" w:hAnsi="Times New Roman" w:cs="Times New Roman"/>
        </w:rPr>
      </w:pPr>
      <w:bookmarkStart w:id="637" w:name="_Toc84760506"/>
      <w:r w:rsidRPr="00CB2CF1">
        <w:rPr>
          <w:rFonts w:ascii="Times New Roman" w:hAnsi="Times New Roman" w:cs="Times New Roman"/>
        </w:rPr>
        <w:t>Notifications</w:t>
      </w:r>
      <w:bookmarkEnd w:id="637"/>
      <w:r w:rsidRPr="00CB2CF1">
        <w:rPr>
          <w:rFonts w:ascii="Times New Roman" w:hAnsi="Times New Roman" w:cs="Times New Roman"/>
        </w:rPr>
        <w:t> </w:t>
      </w:r>
    </w:p>
    <w:p w14:paraId="15CE6753"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638" w:name="_Toc84760507"/>
      <w:r w:rsidRPr="00CB2CF1">
        <w:rPr>
          <w:rStyle w:val="Heading2Char"/>
          <w:rFonts w:ascii="Times New Roman" w:hAnsi="Times New Roman" w:cs="Times New Roman"/>
          <w:color w:val="1F3763"/>
          <w:sz w:val="24"/>
          <w:szCs w:val="24"/>
        </w:rPr>
        <w:t>Description and Priority</w:t>
      </w:r>
      <w:bookmarkEnd w:id="638"/>
      <w:r w:rsidRPr="00CB2CF1">
        <w:rPr>
          <w:rStyle w:val="Heading2Char"/>
          <w:rFonts w:ascii="Times New Roman" w:hAnsi="Times New Roman" w:cs="Times New Roman"/>
          <w:color w:val="1F3763"/>
          <w:sz w:val="24"/>
          <w:szCs w:val="24"/>
        </w:rPr>
        <w:t> </w:t>
      </w:r>
    </w:p>
    <w:p w14:paraId="2A5E86D6" w14:textId="77777777" w:rsidR="00FD76DC" w:rsidRPr="00CB2CF1" w:rsidRDefault="00FD76DC" w:rsidP="00FD76DC">
      <w:pPr>
        <w:spacing w:line="480" w:lineRule="auto"/>
        <w:rPr>
          <w:rFonts w:ascii="Times New Roman" w:eastAsia="Calibri" w:hAnsi="Times New Roman" w:cs="Times New Roman"/>
        </w:rPr>
      </w:pPr>
      <w:r w:rsidRPr="00CB2CF1">
        <w:rPr>
          <w:rFonts w:ascii="Times New Roman" w:eastAsia="Calibri" w:hAnsi="Times New Roman" w:cs="Times New Roman"/>
        </w:rPr>
        <w:t>Given that the user has notification turned on and has an upcoming event in their note, the application shall notify the user within one hour of the event. The notification shall be titled with the type of event.</w:t>
      </w:r>
    </w:p>
    <w:p w14:paraId="0767959D" w14:textId="77777777" w:rsidR="00FD76DC" w:rsidRPr="00CB2CF1" w:rsidRDefault="00FD76DC" w:rsidP="00FD76DC">
      <w:pPr>
        <w:shd w:val="clear" w:color="auto" w:fill="FFFFFF"/>
        <w:spacing w:line="480" w:lineRule="auto"/>
        <w:textAlignment w:val="baseline"/>
        <w:rPr>
          <w:rStyle w:val="Heading2Char"/>
          <w:rFonts w:ascii="Times New Roman" w:hAnsi="Times New Roman" w:cs="Times New Roman"/>
          <w:color w:val="000000"/>
          <w:sz w:val="24"/>
          <w:szCs w:val="24"/>
        </w:rPr>
      </w:pPr>
    </w:p>
    <w:p w14:paraId="2BE361A8"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639" w:name="_Toc84760508"/>
      <w:r w:rsidRPr="00CB2CF1">
        <w:rPr>
          <w:rStyle w:val="Heading2Char"/>
          <w:rFonts w:ascii="Times New Roman" w:hAnsi="Times New Roman" w:cs="Times New Roman"/>
          <w:color w:val="1F3763"/>
          <w:sz w:val="24"/>
          <w:szCs w:val="24"/>
        </w:rPr>
        <w:lastRenderedPageBreak/>
        <w:t>Stimulus/Response Sequences</w:t>
      </w:r>
      <w:bookmarkEnd w:id="639"/>
      <w:r w:rsidRPr="00CB2CF1">
        <w:rPr>
          <w:rStyle w:val="Heading2Char"/>
          <w:rFonts w:ascii="Times New Roman" w:hAnsi="Times New Roman" w:cs="Times New Roman"/>
          <w:color w:val="1F3763"/>
          <w:sz w:val="24"/>
          <w:szCs w:val="24"/>
        </w:rPr>
        <w:t> </w:t>
      </w:r>
    </w:p>
    <w:p w14:paraId="4D2637A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Stimulus:   The user’s event just crosses the one-hour window. </w:t>
      </w:r>
    </w:p>
    <w:p w14:paraId="4E3208C3"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Response:  The system creates a notification reminding the user they have an even in one hour.</w:t>
      </w:r>
    </w:p>
    <w:p w14:paraId="70870DC8"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Stimulus:   The user clicks on the notification.  </w:t>
      </w:r>
    </w:p>
    <w:p w14:paraId="1CD74FB0" w14:textId="5254893C" w:rsidR="00FD76DC" w:rsidRPr="00D7036C" w:rsidRDefault="00FD76DC" w:rsidP="00D7036C">
      <w:pPr>
        <w:spacing w:line="480" w:lineRule="auto"/>
        <w:ind w:left="810" w:hanging="810"/>
        <w:rPr>
          <w:rStyle w:val="Heading2Char"/>
          <w:rFonts w:ascii="Times New Roman" w:eastAsia="Calibri" w:hAnsi="Times New Roman" w:cs="Times New Roman"/>
          <w:color w:val="auto"/>
          <w:sz w:val="24"/>
          <w:szCs w:val="24"/>
        </w:rPr>
      </w:pPr>
      <w:r w:rsidRPr="00CB2CF1">
        <w:rPr>
          <w:rFonts w:ascii="Times New Roman" w:eastAsia="Calibri" w:hAnsi="Times New Roman" w:cs="Times New Roman"/>
        </w:rPr>
        <w:t xml:space="preserve">Response:  The system presents the user with a note containing details of the events. </w:t>
      </w:r>
    </w:p>
    <w:p w14:paraId="0B18D494" w14:textId="77777777" w:rsidR="00FD76DC" w:rsidRPr="00CB2CF1" w:rsidRDefault="00FD76DC" w:rsidP="00FD76DC">
      <w:pPr>
        <w:pStyle w:val="Heading3"/>
        <w:spacing w:line="480" w:lineRule="auto"/>
        <w:rPr>
          <w:rStyle w:val="Heading2Char"/>
          <w:rFonts w:ascii="Times New Roman" w:hAnsi="Times New Roman" w:cs="Times New Roman"/>
          <w:color w:val="1F3763" w:themeColor="accent1" w:themeShade="7F"/>
          <w:sz w:val="24"/>
          <w:szCs w:val="24"/>
        </w:rPr>
      </w:pPr>
      <w:bookmarkStart w:id="640" w:name="_Toc84760509"/>
      <w:r w:rsidRPr="00CB2CF1">
        <w:rPr>
          <w:rStyle w:val="Heading2Char"/>
          <w:rFonts w:ascii="Times New Roman" w:hAnsi="Times New Roman" w:cs="Times New Roman"/>
          <w:color w:val="1F3763"/>
          <w:sz w:val="24"/>
          <w:szCs w:val="24"/>
        </w:rPr>
        <w:t>Functional Requirements</w:t>
      </w:r>
      <w:bookmarkEnd w:id="640"/>
      <w:r w:rsidRPr="00CB2CF1">
        <w:rPr>
          <w:rStyle w:val="Heading2Char"/>
          <w:rFonts w:ascii="Times New Roman" w:hAnsi="Times New Roman" w:cs="Times New Roman"/>
          <w:color w:val="1F3763"/>
          <w:sz w:val="24"/>
          <w:szCs w:val="24"/>
        </w:rPr>
        <w:t> </w:t>
      </w:r>
    </w:p>
    <w:p w14:paraId="529FE9BC" w14:textId="77777777" w:rsidR="00FD76DC" w:rsidRPr="00CB2CF1" w:rsidRDefault="00FD76DC" w:rsidP="00FD76DC">
      <w:pPr>
        <w:spacing w:line="480" w:lineRule="auto"/>
        <w:ind w:left="810" w:hanging="810"/>
        <w:rPr>
          <w:rFonts w:ascii="Times New Roman" w:eastAsia="Calibri" w:hAnsi="Times New Roman" w:cs="Times New Roman"/>
        </w:rPr>
      </w:pPr>
      <w:r w:rsidRPr="00CB2CF1">
        <w:rPr>
          <w:rFonts w:ascii="Times New Roman" w:eastAsia="Calibri" w:hAnsi="Times New Roman" w:cs="Times New Roman"/>
        </w:rPr>
        <w:t xml:space="preserve">REQ-16.1: The system shall keep track of event dates and times and remind the users, within a one-hour interval, when the event is due. </w:t>
      </w:r>
    </w:p>
    <w:p w14:paraId="0E8CE275" w14:textId="10219A8B" w:rsidR="00FD76DC" w:rsidRPr="00D7036C" w:rsidRDefault="00FD76DC" w:rsidP="00D7036C">
      <w:pPr>
        <w:spacing w:line="480" w:lineRule="auto"/>
        <w:ind w:left="810" w:hanging="810"/>
        <w:rPr>
          <w:ins w:id="641" w:author="asohmbom asohmbom" w:date="2021-09-14T00:21:00Z"/>
          <w:rFonts w:ascii="Times New Roman" w:eastAsia="Calibri" w:hAnsi="Times New Roman" w:cs="Times New Roman"/>
        </w:rPr>
      </w:pPr>
      <w:r w:rsidRPr="00CB2CF1">
        <w:rPr>
          <w:rFonts w:ascii="Times New Roman" w:eastAsia="Calibri" w:hAnsi="Times New Roman" w:cs="Times New Roman"/>
        </w:rPr>
        <w:t xml:space="preserve">REQ-16.2: The system shall provide an interface for the user to enable or disable notifications.   </w:t>
      </w:r>
    </w:p>
    <w:p w14:paraId="63C23F9A" w14:textId="01C5C585" w:rsidR="00866C15" w:rsidRPr="00CB2CF1" w:rsidRDefault="00866C15" w:rsidP="00866C15">
      <w:pPr>
        <w:pStyle w:val="Heading3"/>
        <w:spacing w:line="480" w:lineRule="auto"/>
        <w:rPr>
          <w:ins w:id="642" w:author="asohmbom asohmbom" w:date="2021-09-14T00:22:00Z"/>
          <w:rStyle w:val="Heading2Char"/>
          <w:rFonts w:ascii="Times New Roman" w:hAnsi="Times New Roman" w:cs="Times New Roman"/>
          <w:color w:val="1F3763"/>
          <w:sz w:val="24"/>
          <w:szCs w:val="24"/>
        </w:rPr>
      </w:pPr>
      <w:bookmarkStart w:id="643" w:name="_Toc84760510"/>
      <w:ins w:id="644" w:author="asohmbom asohmbom" w:date="2021-09-14T00:22:00Z">
        <w:r w:rsidRPr="00CB2CF1">
          <w:rPr>
            <w:rStyle w:val="Heading2Char"/>
            <w:rFonts w:ascii="Times New Roman" w:hAnsi="Times New Roman" w:cs="Times New Roman"/>
            <w:color w:val="1F3763"/>
            <w:sz w:val="24"/>
            <w:szCs w:val="24"/>
          </w:rPr>
          <w:t>Description and Priority</w:t>
        </w:r>
        <w:bookmarkEnd w:id="643"/>
        <w:r w:rsidRPr="00CB2CF1">
          <w:rPr>
            <w:rStyle w:val="Heading2Char"/>
            <w:rFonts w:ascii="Times New Roman" w:hAnsi="Times New Roman" w:cs="Times New Roman"/>
            <w:color w:val="1F3763"/>
            <w:sz w:val="24"/>
            <w:szCs w:val="24"/>
          </w:rPr>
          <w:t> </w:t>
        </w:r>
      </w:ins>
    </w:p>
    <w:p w14:paraId="31F1ACE9" w14:textId="77777777" w:rsidR="00866C15" w:rsidRPr="00CB2CF1" w:rsidRDefault="00866C15" w:rsidP="00866C15">
      <w:pPr>
        <w:spacing w:line="480" w:lineRule="auto"/>
        <w:rPr>
          <w:ins w:id="645" w:author="asohmbom asohmbom" w:date="2021-09-14T00:22:00Z"/>
          <w:rFonts w:ascii="Times New Roman" w:hAnsi="Times New Roman" w:cs="Times New Roman"/>
        </w:rPr>
      </w:pPr>
      <w:ins w:id="646" w:author="asohmbom asohmbom" w:date="2021-09-14T00:22:00Z">
        <w:r w:rsidRPr="00CB2CF1">
          <w:rPr>
            <w:rFonts w:ascii="Times New Roman" w:eastAsiaTheme="minorEastAsia" w:hAnsi="Times New Roman" w:cs="Times New Roman"/>
          </w:rPr>
          <w:t>Given that the user has successfully noted down events with the app, the user shall have access to a calendar view of their events that shows the date and time of each upcoming event.</w:t>
        </w:r>
      </w:ins>
    </w:p>
    <w:p w14:paraId="68DC1516" w14:textId="77777777" w:rsidR="00866C15" w:rsidRPr="00CB2CF1" w:rsidRDefault="00866C15" w:rsidP="00866C15">
      <w:pPr>
        <w:pStyle w:val="Heading3"/>
        <w:spacing w:line="480" w:lineRule="auto"/>
        <w:rPr>
          <w:ins w:id="647" w:author="asohmbom asohmbom" w:date="2021-09-14T00:23:00Z"/>
          <w:rStyle w:val="Heading2Char"/>
          <w:rFonts w:ascii="Times New Roman" w:hAnsi="Times New Roman" w:cs="Times New Roman"/>
          <w:color w:val="1F3763" w:themeColor="accent1" w:themeShade="7F"/>
          <w:sz w:val="24"/>
          <w:szCs w:val="24"/>
        </w:rPr>
      </w:pPr>
      <w:bookmarkStart w:id="648" w:name="_Toc84760511"/>
      <w:ins w:id="649" w:author="asohmbom asohmbom" w:date="2021-09-14T00:23:00Z">
        <w:r w:rsidRPr="00CB2CF1">
          <w:rPr>
            <w:rStyle w:val="Heading2Char"/>
            <w:rFonts w:ascii="Times New Roman" w:hAnsi="Times New Roman" w:cs="Times New Roman"/>
            <w:color w:val="1F3763"/>
            <w:sz w:val="24"/>
            <w:szCs w:val="24"/>
          </w:rPr>
          <w:t>Stimulus/Response Sequences</w:t>
        </w:r>
        <w:bookmarkEnd w:id="648"/>
        <w:r w:rsidRPr="00CB2CF1">
          <w:rPr>
            <w:rStyle w:val="Heading2Char"/>
            <w:rFonts w:ascii="Times New Roman" w:hAnsi="Times New Roman" w:cs="Times New Roman"/>
            <w:color w:val="1F3763"/>
            <w:sz w:val="24"/>
            <w:szCs w:val="24"/>
          </w:rPr>
          <w:t> </w:t>
        </w:r>
      </w:ins>
    </w:p>
    <w:p w14:paraId="5E21CE66" w14:textId="650B3D62" w:rsidR="00866C15" w:rsidRPr="00CB2CF1" w:rsidRDefault="00866C15" w:rsidP="00866C15">
      <w:pPr>
        <w:spacing w:line="480" w:lineRule="auto"/>
        <w:ind w:left="810" w:hanging="810"/>
        <w:rPr>
          <w:ins w:id="650" w:author="asohmbom asohmbom" w:date="2021-09-14T00:23:00Z"/>
          <w:rFonts w:ascii="Times New Roman" w:eastAsia="Calibri" w:hAnsi="Times New Roman" w:cs="Times New Roman"/>
        </w:rPr>
      </w:pPr>
      <w:ins w:id="651" w:author="asohmbom asohmbom" w:date="2021-09-14T00:23:00Z">
        <w:r w:rsidRPr="00CB2CF1">
          <w:rPr>
            <w:rFonts w:ascii="Times New Roman" w:eastAsia="Calibri" w:hAnsi="Times New Roman" w:cs="Times New Roman"/>
          </w:rPr>
          <w:t>Stimulus:   The user creates an event for a specific date and time.</w:t>
        </w:r>
      </w:ins>
    </w:p>
    <w:p w14:paraId="51F7FDFD" w14:textId="11898771" w:rsidR="00866C15" w:rsidRPr="00CB2CF1" w:rsidRDefault="00866C15" w:rsidP="00866C15">
      <w:pPr>
        <w:spacing w:line="480" w:lineRule="auto"/>
        <w:ind w:left="810" w:hanging="810"/>
        <w:rPr>
          <w:ins w:id="652" w:author="asohmbom asohmbom" w:date="2021-09-14T00:23:00Z"/>
          <w:rFonts w:ascii="Times New Roman" w:eastAsia="Calibri" w:hAnsi="Times New Roman" w:cs="Times New Roman"/>
        </w:rPr>
      </w:pPr>
      <w:ins w:id="653" w:author="asohmbom asohmbom" w:date="2021-09-14T00:23:00Z">
        <w:r w:rsidRPr="00CB2CF1">
          <w:rPr>
            <w:rFonts w:ascii="Times New Roman" w:eastAsia="Calibri" w:hAnsi="Times New Roman" w:cs="Times New Roman"/>
          </w:rPr>
          <w:t>Response:  The system detects</w:t>
        </w:r>
      </w:ins>
      <w:ins w:id="654" w:author="asohmbom asohmbom" w:date="2021-09-14T01:35:00Z">
        <w:r w:rsidR="003A4860" w:rsidRPr="00CB2CF1">
          <w:rPr>
            <w:rFonts w:ascii="Times New Roman" w:eastAsia="Calibri" w:hAnsi="Times New Roman" w:cs="Times New Roman"/>
          </w:rPr>
          <w:t xml:space="preserve"> the</w:t>
        </w:r>
      </w:ins>
      <w:ins w:id="655" w:author="asohmbom asohmbom" w:date="2021-09-14T00:23:00Z">
        <w:r w:rsidRPr="00CB2CF1">
          <w:rPr>
            <w:rFonts w:ascii="Times New Roman" w:eastAsia="Calibri" w:hAnsi="Times New Roman" w:cs="Times New Roman"/>
          </w:rPr>
          <w:t xml:space="preserve"> date and ti</w:t>
        </w:r>
      </w:ins>
      <w:ins w:id="656" w:author="asohmbom asohmbom" w:date="2021-09-14T00:24:00Z">
        <w:r w:rsidRPr="00CB2CF1">
          <w:rPr>
            <w:rFonts w:ascii="Times New Roman" w:eastAsia="Calibri" w:hAnsi="Times New Roman" w:cs="Times New Roman"/>
          </w:rPr>
          <w:t>me of</w:t>
        </w:r>
      </w:ins>
      <w:ins w:id="657" w:author="asohmbom asohmbom" w:date="2021-09-14T01:35:00Z">
        <w:r w:rsidR="003A4860" w:rsidRPr="00CB2CF1">
          <w:rPr>
            <w:rFonts w:ascii="Times New Roman" w:eastAsia="Calibri" w:hAnsi="Times New Roman" w:cs="Times New Roman"/>
          </w:rPr>
          <w:t xml:space="preserve"> the</w:t>
        </w:r>
      </w:ins>
      <w:ins w:id="658" w:author="asohmbom asohmbom" w:date="2021-09-14T00:24:00Z">
        <w:r w:rsidRPr="00CB2CF1">
          <w:rPr>
            <w:rFonts w:ascii="Times New Roman" w:eastAsia="Calibri" w:hAnsi="Times New Roman" w:cs="Times New Roman"/>
          </w:rPr>
          <w:t xml:space="preserve"> event.</w:t>
        </w:r>
      </w:ins>
    </w:p>
    <w:p w14:paraId="31D7B212" w14:textId="1BCF2344" w:rsidR="00866C15" w:rsidRPr="00CB2CF1" w:rsidRDefault="00866C15" w:rsidP="00866C15">
      <w:pPr>
        <w:spacing w:line="480" w:lineRule="auto"/>
        <w:ind w:left="810" w:hanging="810"/>
        <w:rPr>
          <w:ins w:id="659" w:author="asohmbom asohmbom" w:date="2021-09-14T00:23:00Z"/>
          <w:rFonts w:ascii="Times New Roman" w:eastAsia="Calibri" w:hAnsi="Times New Roman" w:cs="Times New Roman"/>
        </w:rPr>
      </w:pPr>
      <w:ins w:id="660" w:author="asohmbom asohmbom" w:date="2021-09-14T00:23:00Z">
        <w:r w:rsidRPr="00CB2CF1">
          <w:rPr>
            <w:rFonts w:ascii="Times New Roman" w:eastAsia="Calibri" w:hAnsi="Times New Roman" w:cs="Times New Roman"/>
          </w:rPr>
          <w:t xml:space="preserve">Stimulus:   The user </w:t>
        </w:r>
      </w:ins>
      <w:ins w:id="661" w:author="asohmbom asohmbom" w:date="2021-09-14T00:24:00Z">
        <w:r w:rsidRPr="00CB2CF1">
          <w:rPr>
            <w:rFonts w:ascii="Times New Roman" w:eastAsia="Calibri" w:hAnsi="Times New Roman" w:cs="Times New Roman"/>
          </w:rPr>
          <w:t>opens</w:t>
        </w:r>
      </w:ins>
      <w:ins w:id="662" w:author="asohmbom asohmbom" w:date="2021-09-14T01:34:00Z">
        <w:r w:rsidR="003A4860" w:rsidRPr="00CB2CF1">
          <w:rPr>
            <w:rFonts w:ascii="Times New Roman" w:eastAsia="Calibri" w:hAnsi="Times New Roman" w:cs="Times New Roman"/>
          </w:rPr>
          <w:t xml:space="preserve"> the</w:t>
        </w:r>
      </w:ins>
      <w:ins w:id="663" w:author="asohmbom asohmbom" w:date="2021-09-14T00:24:00Z">
        <w:r w:rsidRPr="00CB2CF1">
          <w:rPr>
            <w:rFonts w:ascii="Times New Roman" w:eastAsia="Calibri" w:hAnsi="Times New Roman" w:cs="Times New Roman"/>
          </w:rPr>
          <w:t xml:space="preserve"> calendar by clicking on the “calendar” widget.</w:t>
        </w:r>
      </w:ins>
    </w:p>
    <w:p w14:paraId="6B7C4DDC" w14:textId="74326E81" w:rsidR="00866C15" w:rsidRPr="00D7036C" w:rsidRDefault="00866C15" w:rsidP="00D7036C">
      <w:pPr>
        <w:spacing w:line="480" w:lineRule="auto"/>
        <w:ind w:left="810" w:hanging="810"/>
        <w:rPr>
          <w:ins w:id="664" w:author="asohmbom asohmbom" w:date="2021-09-14T00:23:00Z"/>
          <w:rStyle w:val="Heading2Char"/>
          <w:rFonts w:ascii="Times New Roman" w:eastAsia="Calibri" w:hAnsi="Times New Roman" w:cs="Times New Roman"/>
          <w:color w:val="auto"/>
          <w:sz w:val="24"/>
          <w:szCs w:val="24"/>
        </w:rPr>
      </w:pPr>
      <w:ins w:id="665" w:author="asohmbom asohmbom" w:date="2021-09-14T00:23:00Z">
        <w:r w:rsidRPr="00CB2CF1">
          <w:rPr>
            <w:rFonts w:ascii="Times New Roman" w:eastAsia="Calibri" w:hAnsi="Times New Roman" w:cs="Times New Roman"/>
          </w:rPr>
          <w:t xml:space="preserve">Response:  The system </w:t>
        </w:r>
      </w:ins>
      <w:ins w:id="666" w:author="asohmbom asohmbom" w:date="2021-09-14T00:25:00Z">
        <w:r w:rsidRPr="00CB2CF1">
          <w:rPr>
            <w:rFonts w:ascii="Times New Roman" w:eastAsia="Calibri" w:hAnsi="Times New Roman" w:cs="Times New Roman"/>
          </w:rPr>
          <w:t>opens a Calendar UI displaying the event</w:t>
        </w:r>
      </w:ins>
      <w:ins w:id="667" w:author="asohmbom asohmbom" w:date="2021-09-14T00:26:00Z">
        <w:r w:rsidRPr="00CB2CF1">
          <w:rPr>
            <w:rFonts w:ascii="Times New Roman" w:eastAsia="Calibri" w:hAnsi="Times New Roman" w:cs="Times New Roman"/>
          </w:rPr>
          <w:t xml:space="preserve"> along with its date and time.</w:t>
        </w:r>
      </w:ins>
    </w:p>
    <w:p w14:paraId="1AC3D9C0" w14:textId="77777777" w:rsidR="00866C15" w:rsidRPr="00CB2CF1" w:rsidRDefault="00866C15" w:rsidP="00866C15">
      <w:pPr>
        <w:pStyle w:val="Heading3"/>
        <w:spacing w:line="480" w:lineRule="auto"/>
        <w:rPr>
          <w:ins w:id="668" w:author="asohmbom asohmbom" w:date="2021-09-14T00:23:00Z"/>
          <w:rStyle w:val="Heading2Char"/>
          <w:rFonts w:ascii="Times New Roman" w:hAnsi="Times New Roman" w:cs="Times New Roman"/>
          <w:color w:val="1F3763" w:themeColor="accent1" w:themeShade="7F"/>
          <w:sz w:val="24"/>
          <w:szCs w:val="24"/>
        </w:rPr>
      </w:pPr>
      <w:bookmarkStart w:id="669" w:name="_Toc84760512"/>
      <w:ins w:id="670" w:author="asohmbom asohmbom" w:date="2021-09-14T00:23:00Z">
        <w:r w:rsidRPr="00CB2CF1">
          <w:rPr>
            <w:rStyle w:val="Heading2Char"/>
            <w:rFonts w:ascii="Times New Roman" w:hAnsi="Times New Roman" w:cs="Times New Roman"/>
            <w:color w:val="1F3763"/>
            <w:sz w:val="24"/>
            <w:szCs w:val="24"/>
          </w:rPr>
          <w:t>Functional Requirements</w:t>
        </w:r>
        <w:bookmarkEnd w:id="669"/>
        <w:r w:rsidRPr="00CB2CF1">
          <w:rPr>
            <w:rStyle w:val="Heading2Char"/>
            <w:rFonts w:ascii="Times New Roman" w:hAnsi="Times New Roman" w:cs="Times New Roman"/>
            <w:color w:val="1F3763"/>
            <w:sz w:val="24"/>
            <w:szCs w:val="24"/>
          </w:rPr>
          <w:t> </w:t>
        </w:r>
      </w:ins>
    </w:p>
    <w:p w14:paraId="668552B8" w14:textId="45F237B4" w:rsidR="00866C15" w:rsidRPr="00CB2CF1" w:rsidRDefault="00866C15" w:rsidP="00866C15">
      <w:pPr>
        <w:spacing w:line="480" w:lineRule="auto"/>
        <w:ind w:left="810" w:hanging="810"/>
        <w:rPr>
          <w:ins w:id="671" w:author="asohmbom asohmbom" w:date="2021-09-14T00:23:00Z"/>
          <w:rFonts w:ascii="Times New Roman" w:eastAsia="Calibri" w:hAnsi="Times New Roman" w:cs="Times New Roman"/>
        </w:rPr>
      </w:pPr>
      <w:ins w:id="672" w:author="asohmbom asohmbom" w:date="2021-09-14T00:23:00Z">
        <w:r w:rsidRPr="00CB2CF1">
          <w:rPr>
            <w:rFonts w:ascii="Times New Roman" w:eastAsia="Calibri" w:hAnsi="Times New Roman" w:cs="Times New Roman"/>
          </w:rPr>
          <w:t xml:space="preserve">REQ-16.1: The system shall </w:t>
        </w:r>
      </w:ins>
      <w:ins w:id="673" w:author="asohmbom asohmbom" w:date="2021-09-14T00:26:00Z">
        <w:r w:rsidR="00EB6C85" w:rsidRPr="00CB2CF1">
          <w:rPr>
            <w:rFonts w:ascii="Times New Roman" w:eastAsia="Calibri" w:hAnsi="Times New Roman" w:cs="Times New Roman"/>
          </w:rPr>
          <w:t>auto-</w:t>
        </w:r>
      </w:ins>
      <w:ins w:id="674" w:author="asohmbom asohmbom" w:date="2021-09-14T00:28:00Z">
        <w:r w:rsidR="00C24315" w:rsidRPr="00CB2CF1">
          <w:rPr>
            <w:rFonts w:ascii="Times New Roman" w:eastAsia="Calibri" w:hAnsi="Times New Roman" w:cs="Times New Roman"/>
          </w:rPr>
          <w:t>detect,</w:t>
        </w:r>
      </w:ins>
      <w:ins w:id="675" w:author="asohmbom asohmbom" w:date="2021-09-14T00:27:00Z">
        <w:r w:rsidR="00EB6C85" w:rsidRPr="00CB2CF1">
          <w:rPr>
            <w:rFonts w:ascii="Times New Roman" w:eastAsia="Calibri" w:hAnsi="Times New Roman" w:cs="Times New Roman"/>
          </w:rPr>
          <w:t xml:space="preserve"> and display on the calendar, </w:t>
        </w:r>
      </w:ins>
      <w:ins w:id="676" w:author="asohmbom asohmbom" w:date="2021-09-14T00:26:00Z">
        <w:r w:rsidR="00EB6C85" w:rsidRPr="00CB2CF1">
          <w:rPr>
            <w:rFonts w:ascii="Times New Roman" w:eastAsia="Calibri" w:hAnsi="Times New Roman" w:cs="Times New Roman"/>
          </w:rPr>
          <w:t>note events with dates and/or</w:t>
        </w:r>
      </w:ins>
      <w:ins w:id="677" w:author="asohmbom asohmbom" w:date="2021-09-14T00:27:00Z">
        <w:r w:rsidR="00EB6C85" w:rsidRPr="00CB2CF1">
          <w:rPr>
            <w:rFonts w:ascii="Times New Roman" w:eastAsia="Calibri" w:hAnsi="Times New Roman" w:cs="Times New Roman"/>
          </w:rPr>
          <w:t xml:space="preserve"> time information. </w:t>
        </w:r>
      </w:ins>
      <w:ins w:id="678" w:author="asohmbom asohmbom" w:date="2021-09-14T00:23:00Z">
        <w:r w:rsidRPr="00CB2CF1">
          <w:rPr>
            <w:rFonts w:ascii="Times New Roman" w:eastAsia="Calibri" w:hAnsi="Times New Roman" w:cs="Times New Roman"/>
          </w:rPr>
          <w:t xml:space="preserve"> </w:t>
        </w:r>
      </w:ins>
    </w:p>
    <w:p w14:paraId="0B0D4920" w14:textId="625BF6B2" w:rsidR="00866C15" w:rsidRPr="00CB2CF1" w:rsidRDefault="00866C15" w:rsidP="00CB2CF1">
      <w:pPr>
        <w:spacing w:line="480" w:lineRule="auto"/>
        <w:ind w:left="810" w:hanging="810"/>
        <w:rPr>
          <w:rFonts w:ascii="Times New Roman" w:eastAsia="Calibri" w:hAnsi="Times New Roman" w:cs="Times New Roman"/>
        </w:rPr>
      </w:pPr>
      <w:ins w:id="679" w:author="asohmbom asohmbom" w:date="2021-09-14T00:23:00Z">
        <w:r w:rsidRPr="00CB2CF1">
          <w:rPr>
            <w:rFonts w:ascii="Times New Roman" w:eastAsia="Calibri" w:hAnsi="Times New Roman" w:cs="Times New Roman"/>
          </w:rPr>
          <w:t>REQ-16.2: The</w:t>
        </w:r>
      </w:ins>
      <w:ins w:id="680" w:author="asohmbom asohmbom" w:date="2021-09-14T00:27:00Z">
        <w:r w:rsidR="00EB6C85" w:rsidRPr="00CB2CF1">
          <w:rPr>
            <w:rFonts w:ascii="Times New Roman" w:eastAsia="Calibri" w:hAnsi="Times New Roman" w:cs="Times New Roman"/>
          </w:rPr>
          <w:t xml:space="preserve"> app shall </w:t>
        </w:r>
        <w:r w:rsidR="00665285" w:rsidRPr="00CB2CF1">
          <w:rPr>
            <w:rFonts w:ascii="Times New Roman" w:eastAsia="Calibri" w:hAnsi="Times New Roman" w:cs="Times New Roman"/>
          </w:rPr>
          <w:t>pr</w:t>
        </w:r>
      </w:ins>
      <w:ins w:id="681" w:author="asohmbom asohmbom" w:date="2021-09-14T00:28:00Z">
        <w:r w:rsidR="00665285" w:rsidRPr="00CB2CF1">
          <w:rPr>
            <w:rFonts w:ascii="Times New Roman" w:eastAsia="Calibri" w:hAnsi="Times New Roman" w:cs="Times New Roman"/>
          </w:rPr>
          <w:t>ovide a widget for accessing the calendar UI.</w:t>
        </w:r>
      </w:ins>
      <w:ins w:id="682" w:author="asohmbom asohmbom" w:date="2021-09-14T00:23:00Z">
        <w:r w:rsidRPr="00CB2CF1">
          <w:rPr>
            <w:rFonts w:ascii="Times New Roman" w:eastAsia="Calibri" w:hAnsi="Times New Roman" w:cs="Times New Roman"/>
          </w:rPr>
          <w:t xml:space="preserve"> </w:t>
        </w:r>
      </w:ins>
    </w:p>
    <w:p w14:paraId="01C8B471" w14:textId="3CBA314F" w:rsidR="00FD76DC" w:rsidRPr="00CB2CF1" w:rsidRDefault="00FD76DC" w:rsidP="00FD76DC">
      <w:pPr>
        <w:pStyle w:val="Heading1"/>
        <w:spacing w:line="480" w:lineRule="auto"/>
        <w:rPr>
          <w:rFonts w:ascii="Times New Roman" w:hAnsi="Times New Roman" w:cs="Times New Roman"/>
          <w:sz w:val="24"/>
          <w:szCs w:val="24"/>
        </w:rPr>
      </w:pPr>
      <w:bookmarkStart w:id="683" w:name="_Toc84760513"/>
      <w:r w:rsidRPr="00CB2CF1">
        <w:rPr>
          <w:rFonts w:ascii="Times New Roman" w:hAnsi="Times New Roman" w:cs="Times New Roman"/>
          <w:sz w:val="24"/>
          <w:szCs w:val="24"/>
        </w:rPr>
        <w:lastRenderedPageBreak/>
        <w:t>EVENT TRIGGER KEYWORDS</w:t>
      </w:r>
      <w:bookmarkEnd w:id="683"/>
    </w:p>
    <w:p w14:paraId="0BBF0EC6" w14:textId="77777777" w:rsidR="00FD76DC" w:rsidRPr="00CB2CF1" w:rsidRDefault="00FD76DC" w:rsidP="00FD76DC">
      <w:pPr>
        <w:pStyle w:val="Heading2"/>
        <w:spacing w:line="480" w:lineRule="auto"/>
        <w:rPr>
          <w:rFonts w:ascii="Times New Roman" w:hAnsi="Times New Roman" w:cs="Times New Roman"/>
        </w:rPr>
      </w:pPr>
      <w:bookmarkStart w:id="684" w:name="_Toc84760514"/>
      <w:r w:rsidRPr="00CB2CF1">
        <w:rPr>
          <w:rFonts w:ascii="Times New Roman" w:hAnsi="Times New Roman" w:cs="Times New Roman"/>
        </w:rPr>
        <w:t>Start Recording Event Trigger</w:t>
      </w:r>
      <w:bookmarkEnd w:id="684"/>
    </w:p>
    <w:p w14:paraId="7A9CEED5" w14:textId="4B34DD2E"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This section lists out the keywords that will trigger the system to mark the start of the user’s note in a transcript. </w:t>
      </w:r>
    </w:p>
    <w:p w14:paraId="718366D3" w14:textId="77777777" w:rsidR="00FD76DC" w:rsidRPr="00CB2CF1" w:rsidRDefault="00FD76DC" w:rsidP="00FD76DC">
      <w:pPr>
        <w:pStyle w:val="ListParagraph"/>
        <w:numPr>
          <w:ilvl w:val="0"/>
          <w:numId w:val="17"/>
        </w:numPr>
        <w:spacing w:line="480" w:lineRule="auto"/>
        <w:rPr>
          <w:rFonts w:ascii="Times New Roman" w:hAnsi="Times New Roman" w:cs="Times New Roman"/>
        </w:rPr>
      </w:pPr>
      <w:r w:rsidRPr="00CB2CF1">
        <w:rPr>
          <w:rFonts w:ascii="Times New Roman" w:eastAsia="Calibri" w:hAnsi="Times New Roman" w:cs="Times New Roman"/>
        </w:rPr>
        <w:t>“Start Recording.”</w:t>
      </w:r>
    </w:p>
    <w:p w14:paraId="590C99D2" w14:textId="77777777" w:rsidR="00FD76DC" w:rsidRPr="00CB2CF1" w:rsidRDefault="00FD76DC" w:rsidP="00FD76DC">
      <w:pPr>
        <w:pStyle w:val="ListParagraph"/>
        <w:numPr>
          <w:ilvl w:val="0"/>
          <w:numId w:val="17"/>
        </w:numPr>
        <w:spacing w:line="480" w:lineRule="auto"/>
        <w:rPr>
          <w:rFonts w:ascii="Times New Roman" w:hAnsi="Times New Roman" w:cs="Times New Roman"/>
        </w:rPr>
      </w:pPr>
      <w:r w:rsidRPr="00CB2CF1">
        <w:rPr>
          <w:rFonts w:ascii="Times New Roman" w:eastAsia="Calibri" w:hAnsi="Times New Roman" w:cs="Times New Roman"/>
        </w:rPr>
        <w:t>“Remind me to…”</w:t>
      </w:r>
    </w:p>
    <w:p w14:paraId="70F0C376" w14:textId="69553371" w:rsidR="00FD76DC" w:rsidRPr="00D7036C" w:rsidRDefault="00FD76DC" w:rsidP="00FD76DC">
      <w:pPr>
        <w:pStyle w:val="ListParagraph"/>
        <w:numPr>
          <w:ilvl w:val="0"/>
          <w:numId w:val="17"/>
        </w:numPr>
        <w:spacing w:line="480" w:lineRule="auto"/>
        <w:rPr>
          <w:rFonts w:ascii="Times New Roman" w:hAnsi="Times New Roman" w:cs="Times New Roman"/>
        </w:rPr>
      </w:pPr>
      <w:r w:rsidRPr="00CB2CF1">
        <w:rPr>
          <w:rFonts w:ascii="Times New Roman" w:eastAsia="Calibri" w:hAnsi="Times New Roman" w:cs="Times New Roman"/>
        </w:rPr>
        <w:t>“I should remember to…”</w:t>
      </w:r>
    </w:p>
    <w:p w14:paraId="5F878A44" w14:textId="77777777" w:rsidR="00FD76DC" w:rsidRPr="00CB2CF1" w:rsidRDefault="00FD76DC" w:rsidP="00FD76DC">
      <w:pPr>
        <w:pStyle w:val="Heading2"/>
        <w:spacing w:line="480" w:lineRule="auto"/>
        <w:rPr>
          <w:rFonts w:ascii="Times New Roman" w:hAnsi="Times New Roman" w:cs="Times New Roman"/>
        </w:rPr>
      </w:pPr>
      <w:bookmarkStart w:id="685" w:name="_Toc84760515"/>
      <w:r w:rsidRPr="00CB2CF1">
        <w:rPr>
          <w:rFonts w:ascii="Times New Roman" w:hAnsi="Times New Roman" w:cs="Times New Roman"/>
        </w:rPr>
        <w:t>Stop Recording Event Trigger Keywords</w:t>
      </w:r>
      <w:bookmarkEnd w:id="685"/>
    </w:p>
    <w:p w14:paraId="661024C1" w14:textId="0AC6524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This section lists out the keywords that will trigger the system to mark the end of the user’s note in a transcript. </w:t>
      </w:r>
    </w:p>
    <w:p w14:paraId="145EDF5A" w14:textId="77777777" w:rsidR="00FD76DC" w:rsidRPr="00CB2CF1" w:rsidRDefault="00FD76DC" w:rsidP="00FD76DC">
      <w:pPr>
        <w:pStyle w:val="ListParagraph"/>
        <w:numPr>
          <w:ilvl w:val="0"/>
          <w:numId w:val="15"/>
        </w:numPr>
        <w:spacing w:line="480" w:lineRule="auto"/>
        <w:rPr>
          <w:rFonts w:ascii="Times New Roman" w:hAnsi="Times New Roman" w:cs="Times New Roman"/>
        </w:rPr>
      </w:pPr>
      <w:r w:rsidRPr="00CB2CF1">
        <w:rPr>
          <w:rFonts w:ascii="Times New Roman" w:eastAsia="Calibri" w:hAnsi="Times New Roman" w:cs="Times New Roman"/>
        </w:rPr>
        <w:t>“Okay, it noted”</w:t>
      </w:r>
    </w:p>
    <w:p w14:paraId="16AB2E01" w14:textId="77777777" w:rsidR="00FD76DC" w:rsidRPr="00CB2CF1" w:rsidRDefault="00FD76DC" w:rsidP="00FD76DC">
      <w:pPr>
        <w:pStyle w:val="ListParagraph"/>
        <w:numPr>
          <w:ilvl w:val="0"/>
          <w:numId w:val="15"/>
        </w:numPr>
        <w:spacing w:line="480" w:lineRule="auto"/>
        <w:rPr>
          <w:rFonts w:ascii="Times New Roman" w:hAnsi="Times New Roman" w:cs="Times New Roman"/>
        </w:rPr>
      </w:pPr>
      <w:r w:rsidRPr="00CB2CF1">
        <w:rPr>
          <w:rFonts w:ascii="Times New Roman" w:eastAsia="Calibri" w:hAnsi="Times New Roman" w:cs="Times New Roman"/>
        </w:rPr>
        <w:t>“I got it”</w:t>
      </w:r>
    </w:p>
    <w:p w14:paraId="57E0ABF7" w14:textId="18FD4011" w:rsidR="00FD76DC" w:rsidRPr="00D7036C" w:rsidRDefault="00FD76DC" w:rsidP="00FD76DC">
      <w:pPr>
        <w:pStyle w:val="ListParagraph"/>
        <w:numPr>
          <w:ilvl w:val="0"/>
          <w:numId w:val="15"/>
        </w:numPr>
        <w:spacing w:line="480" w:lineRule="auto"/>
        <w:rPr>
          <w:rFonts w:ascii="Times New Roman" w:hAnsi="Times New Roman" w:cs="Times New Roman"/>
        </w:rPr>
      </w:pPr>
      <w:r w:rsidRPr="00CB2CF1">
        <w:rPr>
          <w:rFonts w:ascii="Times New Roman" w:eastAsia="Calibri" w:hAnsi="Times New Roman" w:cs="Times New Roman"/>
        </w:rPr>
        <w:t>“That is all for now.”</w:t>
      </w:r>
    </w:p>
    <w:p w14:paraId="6131FD78" w14:textId="77777777" w:rsidR="00FD76DC" w:rsidRPr="00CB2CF1" w:rsidRDefault="00FD76DC" w:rsidP="00FD76DC">
      <w:pPr>
        <w:pStyle w:val="Heading2"/>
        <w:spacing w:line="480" w:lineRule="auto"/>
        <w:rPr>
          <w:rFonts w:ascii="Times New Roman" w:hAnsi="Times New Roman" w:cs="Times New Roman"/>
        </w:rPr>
      </w:pPr>
      <w:bookmarkStart w:id="686" w:name="_Toc84760516"/>
      <w:r w:rsidRPr="00CB2CF1">
        <w:rPr>
          <w:rFonts w:ascii="Times New Roman" w:hAnsi="Times New Roman" w:cs="Times New Roman"/>
        </w:rPr>
        <w:t>Playback Reminder Notes Event Trigger Keywords</w:t>
      </w:r>
      <w:bookmarkEnd w:id="686"/>
    </w:p>
    <w:p w14:paraId="7562FCE2" w14:textId="6FAEF492"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These keywords </w:t>
      </w:r>
      <w:del w:id="687" w:author="asohmbom asohmbom" w:date="2021-09-14T01:34:00Z">
        <w:r w:rsidRPr="00CB2CF1" w:rsidDel="003A4860">
          <w:rPr>
            <w:rFonts w:ascii="Times New Roman" w:eastAsia="Calibri" w:hAnsi="Times New Roman" w:cs="Times New Roman"/>
          </w:rPr>
          <w:delText xml:space="preserve">that </w:delText>
        </w:r>
      </w:del>
      <w:r w:rsidRPr="00CB2CF1">
        <w:rPr>
          <w:rFonts w:ascii="Times New Roman" w:eastAsia="Calibri" w:hAnsi="Times New Roman" w:cs="Times New Roman"/>
        </w:rPr>
        <w:t>will trigger the system to begin capturing the search key that will be used to look</w:t>
      </w:r>
      <w:del w:id="688" w:author="asohmbom asohmbom" w:date="2021-09-14T01:34:00Z">
        <w:r w:rsidRPr="00CB2CF1" w:rsidDel="003A4860">
          <w:rPr>
            <w:rFonts w:ascii="Times New Roman" w:eastAsia="Calibri" w:hAnsi="Times New Roman" w:cs="Times New Roman"/>
          </w:rPr>
          <w:delText xml:space="preserve"> </w:delText>
        </w:r>
      </w:del>
      <w:r w:rsidRPr="00CB2CF1">
        <w:rPr>
          <w:rFonts w:ascii="Times New Roman" w:eastAsia="Calibri" w:hAnsi="Times New Roman" w:cs="Times New Roman"/>
        </w:rPr>
        <w:t>up related notes.</w:t>
      </w:r>
    </w:p>
    <w:p w14:paraId="718C5852" w14:textId="77777777"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hAnsi="Times New Roman" w:cs="Times New Roman"/>
        </w:rPr>
        <w:t>Mic A</w:t>
      </w:r>
      <w:r w:rsidRPr="00CB2CF1">
        <w:rPr>
          <w:rFonts w:ascii="Times New Roman" w:eastAsia="Calibri" w:hAnsi="Times New Roman" w:cs="Times New Roman"/>
        </w:rPr>
        <w:t>“Talking about…”</w:t>
      </w:r>
    </w:p>
    <w:p w14:paraId="3025231F" w14:textId="77777777"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“I don’t remember…”</w:t>
      </w:r>
    </w:p>
    <w:p w14:paraId="1BC1344E" w14:textId="77777777"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“Referring to...”</w:t>
      </w:r>
    </w:p>
    <w:p w14:paraId="5E005838" w14:textId="77777777" w:rsidR="00FD76DC" w:rsidRPr="00CB2CF1" w:rsidRDefault="00FD76DC" w:rsidP="00FD76DC">
      <w:pPr>
        <w:pStyle w:val="Heading2"/>
        <w:spacing w:line="480" w:lineRule="auto"/>
        <w:rPr>
          <w:rFonts w:ascii="Times New Roman" w:hAnsi="Times New Roman" w:cs="Times New Roman"/>
        </w:rPr>
      </w:pPr>
      <w:bookmarkStart w:id="689" w:name="_Toc84760517"/>
      <w:r w:rsidRPr="00CB2CF1">
        <w:rPr>
          <w:rFonts w:ascii="Times New Roman" w:hAnsi="Times New Roman" w:cs="Times New Roman"/>
        </w:rPr>
        <w:t>Activation Triggers</w:t>
      </w:r>
      <w:bookmarkEnd w:id="689"/>
      <w:r w:rsidRPr="00CB2CF1">
        <w:rPr>
          <w:rFonts w:ascii="Times New Roman" w:hAnsi="Times New Roman" w:cs="Times New Roman"/>
        </w:rPr>
        <w:t xml:space="preserve"> </w:t>
      </w:r>
    </w:p>
    <w:p w14:paraId="4E454BE9"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These are keywords and phrases that, when uttered, the applications will switch to listening mode by turning on the mic. </w:t>
      </w:r>
    </w:p>
    <w:p w14:paraId="537E153E" w14:textId="77777777" w:rsidR="00FD76DC" w:rsidRPr="00CB2CF1" w:rsidRDefault="00FD76DC" w:rsidP="00FD76DC">
      <w:pPr>
        <w:spacing w:line="480" w:lineRule="auto"/>
        <w:rPr>
          <w:rFonts w:ascii="Times New Roman" w:hAnsi="Times New Roman" w:cs="Times New Roman"/>
        </w:rPr>
      </w:pPr>
    </w:p>
    <w:p w14:paraId="2701BF12" w14:textId="0AC1DB99"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lastRenderedPageBreak/>
        <w:t xml:space="preserve">“Hey </w:t>
      </w:r>
      <w:ins w:id="690" w:author="asohmbom asohmbom" w:date="2021-09-14T01:34:00Z">
        <w:r w:rsidR="003A4860" w:rsidRPr="00CB2CF1">
          <w:rPr>
            <w:rFonts w:ascii="Times New Roman" w:eastAsia="Calibri" w:hAnsi="Times New Roman" w:cs="Times New Roman"/>
          </w:rPr>
          <w:t xml:space="preserve">Memory </w:t>
        </w:r>
      </w:ins>
      <w:r w:rsidRPr="00CB2CF1">
        <w:rPr>
          <w:rFonts w:ascii="Times New Roman" w:eastAsia="Calibri" w:hAnsi="Times New Roman" w:cs="Times New Roman"/>
        </w:rPr>
        <w:t>Magic…”</w:t>
      </w:r>
    </w:p>
    <w:p w14:paraId="090BDD53" w14:textId="70C683F9"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 xml:space="preserve">“Hi </w:t>
      </w:r>
      <w:ins w:id="691" w:author="asohmbom asohmbom" w:date="2021-09-14T01:34:00Z">
        <w:r w:rsidR="003A4860" w:rsidRPr="00CB2CF1">
          <w:rPr>
            <w:rFonts w:ascii="Times New Roman" w:eastAsia="Calibri" w:hAnsi="Times New Roman" w:cs="Times New Roman"/>
          </w:rPr>
          <w:t xml:space="preserve">Memory </w:t>
        </w:r>
      </w:ins>
      <w:r w:rsidRPr="00CB2CF1">
        <w:rPr>
          <w:rFonts w:ascii="Times New Roman" w:eastAsia="Calibri" w:hAnsi="Times New Roman" w:cs="Times New Roman"/>
        </w:rPr>
        <w:t>Magic…”</w:t>
      </w:r>
    </w:p>
    <w:p w14:paraId="14882FA2" w14:textId="3CE2810A" w:rsidR="00FD76DC" w:rsidRPr="00D7036C"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“Hello</w:t>
      </w:r>
      <w:ins w:id="692" w:author="asohmbom asohmbom" w:date="2021-09-14T01:34:00Z">
        <w:r w:rsidR="003A4860" w:rsidRPr="00CB2CF1">
          <w:rPr>
            <w:rFonts w:ascii="Times New Roman" w:eastAsia="Calibri" w:hAnsi="Times New Roman" w:cs="Times New Roman"/>
          </w:rPr>
          <w:t xml:space="preserve">, Memory </w:t>
        </w:r>
      </w:ins>
      <w:del w:id="693" w:author="asohmbom asohmbom" w:date="2021-09-14T01:34:00Z">
        <w:r w:rsidRPr="00CB2CF1" w:rsidDel="003A4860">
          <w:rPr>
            <w:rFonts w:ascii="Times New Roman" w:eastAsia="Calibri" w:hAnsi="Times New Roman" w:cs="Times New Roman"/>
          </w:rPr>
          <w:delText xml:space="preserve"> </w:delText>
        </w:r>
      </w:del>
      <w:r w:rsidRPr="00CB2CF1">
        <w:rPr>
          <w:rFonts w:ascii="Times New Roman" w:eastAsia="Calibri" w:hAnsi="Times New Roman" w:cs="Times New Roman"/>
        </w:rPr>
        <w:t>Magic...”</w:t>
      </w:r>
    </w:p>
    <w:p w14:paraId="47980409" w14:textId="77777777" w:rsidR="00FD76DC" w:rsidRPr="00CB2CF1" w:rsidRDefault="00FD76DC" w:rsidP="00FD76DC">
      <w:pPr>
        <w:pStyle w:val="Heading2"/>
        <w:spacing w:line="480" w:lineRule="auto"/>
        <w:rPr>
          <w:rFonts w:ascii="Times New Roman" w:hAnsi="Times New Roman" w:cs="Times New Roman"/>
        </w:rPr>
      </w:pPr>
      <w:bookmarkStart w:id="694" w:name="_Toc84760518"/>
      <w:r w:rsidRPr="00CB2CF1">
        <w:rPr>
          <w:rFonts w:ascii="Times New Roman" w:hAnsi="Times New Roman" w:cs="Times New Roman"/>
        </w:rPr>
        <w:t>Mic Deactivation Triggers</w:t>
      </w:r>
      <w:bookmarkEnd w:id="694"/>
      <w:r w:rsidRPr="00CB2CF1">
        <w:rPr>
          <w:rFonts w:ascii="Times New Roman" w:hAnsi="Times New Roman" w:cs="Times New Roman"/>
        </w:rPr>
        <w:t xml:space="preserve"> </w:t>
      </w:r>
    </w:p>
    <w:p w14:paraId="2DDFB13A" w14:textId="77777777" w:rsidR="00FD76DC" w:rsidRPr="00CB2CF1" w:rsidRDefault="00FD76DC" w:rsidP="00FD76DC">
      <w:pPr>
        <w:spacing w:line="480" w:lineRule="auto"/>
        <w:rPr>
          <w:rFonts w:ascii="Times New Roman" w:hAnsi="Times New Roman" w:cs="Times New Roman"/>
        </w:rPr>
      </w:pPr>
      <w:r w:rsidRPr="00CB2CF1">
        <w:rPr>
          <w:rFonts w:ascii="Times New Roman" w:hAnsi="Times New Roman" w:cs="Times New Roman"/>
        </w:rPr>
        <w:t xml:space="preserve">These are keywords and phrases that, when uttered, the applications will switch of listening mode by turning off the mic. </w:t>
      </w:r>
    </w:p>
    <w:p w14:paraId="799EBD62" w14:textId="31EEA783"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“Thank you,</w:t>
      </w:r>
      <w:ins w:id="695" w:author="asohmbom asohmbom" w:date="2021-09-14T01:33:00Z">
        <w:r w:rsidR="003A4860" w:rsidRPr="00CB2CF1">
          <w:rPr>
            <w:rFonts w:ascii="Times New Roman" w:eastAsia="Calibri" w:hAnsi="Times New Roman" w:cs="Times New Roman"/>
          </w:rPr>
          <w:t xml:space="preserve"> Memory</w:t>
        </w:r>
      </w:ins>
      <w:r w:rsidRPr="00CB2CF1">
        <w:rPr>
          <w:rFonts w:ascii="Times New Roman" w:eastAsia="Calibri" w:hAnsi="Times New Roman" w:cs="Times New Roman"/>
        </w:rPr>
        <w:t xml:space="preserve"> Magic,…”</w:t>
      </w:r>
    </w:p>
    <w:p w14:paraId="3F6BAA85" w14:textId="292AACCD" w:rsidR="00FD76DC" w:rsidRPr="00CB2CF1" w:rsidRDefault="00FD76DC" w:rsidP="00FD76DC">
      <w:pPr>
        <w:pStyle w:val="ListParagraph"/>
        <w:numPr>
          <w:ilvl w:val="0"/>
          <w:numId w:val="16"/>
        </w:numPr>
        <w:spacing w:line="480" w:lineRule="auto"/>
        <w:rPr>
          <w:rFonts w:ascii="Times New Roman" w:hAnsi="Times New Roman" w:cs="Times New Roman"/>
        </w:rPr>
      </w:pPr>
      <w:r w:rsidRPr="00CB2CF1">
        <w:rPr>
          <w:rFonts w:ascii="Times New Roman" w:eastAsia="Calibri" w:hAnsi="Times New Roman" w:cs="Times New Roman"/>
        </w:rPr>
        <w:t xml:space="preserve">“Bye-bye </w:t>
      </w:r>
      <w:ins w:id="696" w:author="asohmbom asohmbom" w:date="2021-09-14T01:33:00Z">
        <w:r w:rsidR="003A4860" w:rsidRPr="00CB2CF1">
          <w:rPr>
            <w:rFonts w:ascii="Times New Roman" w:eastAsia="Calibri" w:hAnsi="Times New Roman" w:cs="Times New Roman"/>
          </w:rPr>
          <w:t xml:space="preserve">Memory </w:t>
        </w:r>
      </w:ins>
      <w:r w:rsidRPr="00CB2CF1">
        <w:rPr>
          <w:rFonts w:ascii="Times New Roman" w:eastAsia="Calibri" w:hAnsi="Times New Roman" w:cs="Times New Roman"/>
        </w:rPr>
        <w:t>Magic…”</w:t>
      </w:r>
    </w:p>
    <w:p w14:paraId="7317824B" w14:textId="3AF84AE2" w:rsidR="00FD76DC" w:rsidRPr="00D7036C" w:rsidRDefault="00FD76DC" w:rsidP="00FD76DC">
      <w:pPr>
        <w:pStyle w:val="Heading1"/>
        <w:spacing w:line="480" w:lineRule="auto"/>
        <w:rPr>
          <w:rFonts w:ascii="Times New Roman" w:hAnsi="Times New Roman" w:cs="Times New Roman"/>
          <w:sz w:val="24"/>
          <w:szCs w:val="24"/>
        </w:rPr>
      </w:pPr>
      <w:bookmarkStart w:id="697" w:name="_Toc84760519"/>
      <w:r w:rsidRPr="00CB2CF1">
        <w:rPr>
          <w:rFonts w:ascii="Times New Roman" w:hAnsi="Times New Roman" w:cs="Times New Roman"/>
          <w:sz w:val="24"/>
          <w:szCs w:val="24"/>
        </w:rPr>
        <w:t>NONFUNCTIONAL REQUIREMENTS</w:t>
      </w:r>
      <w:bookmarkEnd w:id="697"/>
    </w:p>
    <w:p w14:paraId="67EE6ED4" w14:textId="77777777" w:rsidR="00FD76DC" w:rsidRPr="00CB2CF1" w:rsidRDefault="00FD76DC" w:rsidP="00FD76DC">
      <w:pPr>
        <w:spacing w:line="480" w:lineRule="auto"/>
        <w:rPr>
          <w:rFonts w:ascii="Times New Roman" w:eastAsia="Calibri" w:hAnsi="Times New Roman" w:cs="Times New Roman"/>
          <w:b/>
          <w:bCs/>
        </w:rPr>
      </w:pPr>
      <w:r w:rsidRPr="00CB2CF1">
        <w:rPr>
          <w:rFonts w:ascii="Times New Roman" w:eastAsia="Calibri" w:hAnsi="Times New Roman" w:cs="Times New Roman"/>
          <w:b/>
          <w:bCs/>
        </w:rPr>
        <w:t>Storage</w:t>
      </w:r>
    </w:p>
    <w:p w14:paraId="411EB752"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NF-1.1: System shall not record or store the user’s voice.</w:t>
      </w:r>
    </w:p>
    <w:p w14:paraId="526BABBD"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NF-1.2: Notes shall be stored locally in an SQLite database.</w:t>
      </w:r>
    </w:p>
    <w:p w14:paraId="07A86188"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NF-1.3: The users shall have the option to back up their notes on google cloud.</w:t>
      </w:r>
    </w:p>
    <w:p w14:paraId="61B25926"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 </w:t>
      </w:r>
    </w:p>
    <w:p w14:paraId="1212F03B" w14:textId="77777777" w:rsidR="00FD76DC" w:rsidRPr="00CB2CF1" w:rsidRDefault="00FD76DC" w:rsidP="00FD76DC">
      <w:pPr>
        <w:spacing w:line="480" w:lineRule="auto"/>
        <w:rPr>
          <w:rFonts w:ascii="Times New Roman" w:eastAsia="Calibri" w:hAnsi="Times New Roman" w:cs="Times New Roman"/>
          <w:b/>
          <w:bCs/>
        </w:rPr>
      </w:pPr>
      <w:r w:rsidRPr="00CB2CF1">
        <w:rPr>
          <w:rFonts w:ascii="Times New Roman" w:eastAsia="Calibri" w:hAnsi="Times New Roman" w:cs="Times New Roman"/>
          <w:b/>
          <w:bCs/>
        </w:rPr>
        <w:t>Performance</w:t>
      </w:r>
    </w:p>
    <w:p w14:paraId="7B96D0B6" w14:textId="74EFD4A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NF-2.1: UI responses to user interaction shall not exceed </w:t>
      </w:r>
      <w:ins w:id="698" w:author="asohmbom asohmbom" w:date="2021-09-14T00:29:00Z">
        <w:r w:rsidR="001253B5" w:rsidRPr="00CB2CF1">
          <w:rPr>
            <w:rFonts w:ascii="Times New Roman" w:eastAsia="Calibri" w:hAnsi="Times New Roman" w:cs="Times New Roman"/>
          </w:rPr>
          <w:t xml:space="preserve">2 </w:t>
        </w:r>
      </w:ins>
      <w:del w:id="699" w:author="asohmbom asohmbom" w:date="2021-09-14T00:29:00Z">
        <w:r w:rsidRPr="00CB2CF1" w:rsidDel="001253B5">
          <w:rPr>
            <w:rFonts w:ascii="Times New Roman" w:eastAsia="Calibri" w:hAnsi="Times New Roman" w:cs="Times New Roman"/>
          </w:rPr>
          <w:delText xml:space="preserve">3 </w:delText>
        </w:r>
      </w:del>
      <w:r w:rsidRPr="00CB2CF1">
        <w:rPr>
          <w:rFonts w:ascii="Times New Roman" w:eastAsia="Calibri" w:hAnsi="Times New Roman" w:cs="Times New Roman"/>
        </w:rPr>
        <w:t>seconds.</w:t>
      </w:r>
    </w:p>
    <w:p w14:paraId="63D1C8AE"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 </w:t>
      </w:r>
    </w:p>
    <w:p w14:paraId="020CB114" w14:textId="77777777" w:rsidR="00FD76DC" w:rsidRPr="00CB2CF1" w:rsidRDefault="00FD76DC" w:rsidP="00FD76DC">
      <w:pPr>
        <w:spacing w:line="480" w:lineRule="auto"/>
        <w:rPr>
          <w:rFonts w:ascii="Times New Roman" w:eastAsia="Calibri" w:hAnsi="Times New Roman" w:cs="Times New Roman"/>
          <w:b/>
          <w:bCs/>
        </w:rPr>
      </w:pPr>
      <w:r w:rsidRPr="00CB2CF1">
        <w:rPr>
          <w:rFonts w:ascii="Times New Roman" w:eastAsia="Calibri" w:hAnsi="Times New Roman" w:cs="Times New Roman"/>
          <w:b/>
          <w:bCs/>
        </w:rPr>
        <w:t>Security</w:t>
      </w:r>
    </w:p>
    <w:p w14:paraId="3BF1F507"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NF-3.1: All external communication shall be encrypted</w:t>
      </w:r>
    </w:p>
    <w:p w14:paraId="4C51E031" w14:textId="209114E6" w:rsidR="00FD76DC" w:rsidRPr="00CB2CF1" w:rsidRDefault="00FD76DC" w:rsidP="329B5D78">
      <w:pPr>
        <w:spacing w:line="480" w:lineRule="auto"/>
        <w:ind w:left="810" w:hanging="810"/>
        <w:rPr>
          <w:rFonts w:ascii="Times New Roman" w:hAnsi="Times New Roman" w:cs="Times New Roman"/>
        </w:rPr>
      </w:pPr>
      <w:r w:rsidRPr="00CB2CF1">
        <w:rPr>
          <w:rFonts w:ascii="Times New Roman" w:eastAsia="Calibri" w:hAnsi="Times New Roman" w:cs="Times New Roman"/>
        </w:rPr>
        <w:t>NF-3.2: The application shall not require user authentication but shall have an option for the users to secure their notes</w:t>
      </w:r>
      <w:r w:rsidR="11601607" w:rsidRPr="00CB2CF1">
        <w:rPr>
          <w:rFonts w:ascii="Times New Roman" w:eastAsia="Calibri" w:hAnsi="Times New Roman" w:cs="Times New Roman"/>
        </w:rPr>
        <w:t xml:space="preserve"> (including notes with PII)</w:t>
      </w:r>
      <w:ins w:id="700" w:author="asohmbom asohmbom" w:date="2021-09-14T00:37:00Z">
        <w:r w:rsidR="007B4D1E" w:rsidRPr="00CB2CF1">
          <w:rPr>
            <w:rFonts w:ascii="Times New Roman" w:eastAsia="Calibri" w:hAnsi="Times New Roman" w:cs="Times New Roman"/>
          </w:rPr>
          <w:t xml:space="preserve"> by leveraging their device’s </w:t>
        </w:r>
        <w:r w:rsidR="00440688" w:rsidRPr="00CB2CF1">
          <w:rPr>
            <w:rFonts w:ascii="Times New Roman" w:eastAsia="Calibri" w:hAnsi="Times New Roman" w:cs="Times New Roman"/>
          </w:rPr>
          <w:t xml:space="preserve">supported </w:t>
        </w:r>
        <w:r w:rsidR="007B4D1E" w:rsidRPr="00CB2CF1">
          <w:rPr>
            <w:rFonts w:ascii="Times New Roman" w:eastAsia="Calibri" w:hAnsi="Times New Roman" w:cs="Times New Roman"/>
          </w:rPr>
          <w:t>security feature</w:t>
        </w:r>
      </w:ins>
      <w:ins w:id="701" w:author="asohmbom asohmbom" w:date="2021-09-14T01:33:00Z">
        <w:r w:rsidR="003A4860" w:rsidRPr="00CB2CF1">
          <w:rPr>
            <w:rFonts w:ascii="Times New Roman" w:eastAsia="Calibri" w:hAnsi="Times New Roman" w:cs="Times New Roman"/>
          </w:rPr>
          <w:t>s</w:t>
        </w:r>
      </w:ins>
      <w:ins w:id="702" w:author="asohmbom asohmbom" w:date="2021-09-14T00:37:00Z">
        <w:r w:rsidR="00440688" w:rsidRPr="00CB2CF1">
          <w:rPr>
            <w:rFonts w:ascii="Times New Roman" w:eastAsia="Calibri" w:hAnsi="Times New Roman" w:cs="Times New Roman"/>
          </w:rPr>
          <w:t xml:space="preserve"> like; </w:t>
        </w:r>
      </w:ins>
      <w:ins w:id="703" w:author="asohmbom asohmbom" w:date="2021-09-14T00:38:00Z">
        <w:r w:rsidR="00440688" w:rsidRPr="00CB2CF1">
          <w:rPr>
            <w:rFonts w:ascii="Times New Roman" w:eastAsia="Calibri" w:hAnsi="Times New Roman" w:cs="Times New Roman"/>
          </w:rPr>
          <w:t xml:space="preserve">pin number, </w:t>
        </w:r>
      </w:ins>
      <w:ins w:id="704" w:author="asohmbom asohmbom" w:date="2021-09-14T00:37:00Z">
        <w:r w:rsidR="00440688" w:rsidRPr="00CB2CF1">
          <w:rPr>
            <w:rFonts w:ascii="Times New Roman" w:eastAsia="Calibri" w:hAnsi="Times New Roman" w:cs="Times New Roman"/>
          </w:rPr>
          <w:t>fingerprint</w:t>
        </w:r>
      </w:ins>
      <w:ins w:id="705" w:author="asohmbom asohmbom" w:date="2021-09-14T00:38:00Z">
        <w:r w:rsidR="00440688" w:rsidRPr="00CB2CF1">
          <w:rPr>
            <w:rFonts w:ascii="Times New Roman" w:eastAsia="Calibri" w:hAnsi="Times New Roman" w:cs="Times New Roman"/>
          </w:rPr>
          <w:t>,</w:t>
        </w:r>
      </w:ins>
      <w:ins w:id="706" w:author="asohmbom asohmbom" w:date="2021-09-14T00:37:00Z">
        <w:r w:rsidR="00440688" w:rsidRPr="00CB2CF1">
          <w:rPr>
            <w:rFonts w:ascii="Times New Roman" w:eastAsia="Calibri" w:hAnsi="Times New Roman" w:cs="Times New Roman"/>
          </w:rPr>
          <w:t xml:space="preserve"> and faci</w:t>
        </w:r>
      </w:ins>
      <w:ins w:id="707" w:author="asohmbom asohmbom" w:date="2021-09-14T00:38:00Z">
        <w:r w:rsidR="00440688" w:rsidRPr="00CB2CF1">
          <w:rPr>
            <w:rFonts w:ascii="Times New Roman" w:eastAsia="Calibri" w:hAnsi="Times New Roman" w:cs="Times New Roman"/>
          </w:rPr>
          <w:t xml:space="preserve">al recognition </w:t>
        </w:r>
      </w:ins>
      <w:del w:id="708" w:author="asohmbom asohmbom" w:date="2021-09-14T00:37:00Z">
        <w:r w:rsidRPr="00CB2CF1" w:rsidDel="007B4D1E">
          <w:rPr>
            <w:rFonts w:ascii="Times New Roman" w:eastAsia="Calibri" w:hAnsi="Times New Roman" w:cs="Times New Roman"/>
          </w:rPr>
          <w:delText xml:space="preserve"> with a passphrase (user email shall be required for password recovery).</w:delText>
        </w:r>
        <w:r w:rsidR="0FF83394" w:rsidRPr="00CB2CF1" w:rsidDel="007B4D1E">
          <w:rPr>
            <w:rFonts w:ascii="Times New Roman" w:eastAsia="Calibri" w:hAnsi="Times New Roman" w:cs="Times New Roman"/>
          </w:rPr>
          <w:delText xml:space="preserve"> </w:delText>
        </w:r>
      </w:del>
    </w:p>
    <w:p w14:paraId="7C128FB0" w14:textId="77777777" w:rsidR="00FD76DC" w:rsidRPr="00CB2CF1" w:rsidRDefault="00FD76DC" w:rsidP="1B7FDCA4">
      <w:pPr>
        <w:spacing w:line="480" w:lineRule="auto"/>
        <w:rPr>
          <w:rFonts w:ascii="Times New Roman" w:hAnsi="Times New Roman" w:cs="Times New Roman"/>
        </w:rPr>
      </w:pPr>
      <w:r w:rsidRPr="00CB2CF1">
        <w:rPr>
          <w:rFonts w:ascii="Times New Roman" w:eastAsia="Calibri" w:hAnsi="Times New Roman" w:cs="Times New Roman"/>
        </w:rPr>
        <w:t>NF-3.3: Cloud storage shall require the user’s cloud account for authentication.</w:t>
      </w:r>
    </w:p>
    <w:p w14:paraId="0A8B76AC" w14:textId="2CC1C790" w:rsidR="1B86DBE0" w:rsidRPr="00CB2CF1" w:rsidRDefault="1B86DBE0" w:rsidP="1B7FDCA4">
      <w:pPr>
        <w:spacing w:line="480" w:lineRule="auto"/>
        <w:rPr>
          <w:rFonts w:ascii="Times New Roman" w:eastAsia="Calibri" w:hAnsi="Times New Roman" w:cs="Times New Roman"/>
        </w:rPr>
      </w:pPr>
      <w:r w:rsidRPr="00CB2CF1">
        <w:rPr>
          <w:rFonts w:ascii="Times New Roman" w:eastAsia="Calibri" w:hAnsi="Times New Roman" w:cs="Times New Roman"/>
        </w:rPr>
        <w:lastRenderedPageBreak/>
        <w:t>NF-3.4: The application shall follow HIPAA Privacy Rules</w:t>
      </w:r>
      <w:r w:rsidR="7408AAD7" w:rsidRPr="00CB2CF1">
        <w:rPr>
          <w:rFonts w:ascii="Times New Roman" w:eastAsia="Calibri" w:hAnsi="Times New Roman" w:cs="Times New Roman"/>
        </w:rPr>
        <w:t xml:space="preserve"> by restricting access to PHI information to the </w:t>
      </w:r>
      <w:r w:rsidR="112B0730" w:rsidRPr="00CB2CF1">
        <w:rPr>
          <w:rFonts w:ascii="Times New Roman" w:eastAsia="Calibri" w:hAnsi="Times New Roman" w:cs="Times New Roman"/>
        </w:rPr>
        <w:t xml:space="preserve">user and individuals who have a specific need for the information. </w:t>
      </w:r>
    </w:p>
    <w:p w14:paraId="0C985D0B" w14:textId="4CADCACE" w:rsidR="30170498" w:rsidRPr="00CB2CF1" w:rsidRDefault="30170498" w:rsidP="1ED48357">
      <w:pPr>
        <w:spacing w:line="480" w:lineRule="auto"/>
        <w:rPr>
          <w:rFonts w:ascii="Times New Roman" w:eastAsia="Calibri" w:hAnsi="Times New Roman" w:cs="Times New Roman"/>
        </w:rPr>
      </w:pPr>
      <w:r w:rsidRPr="00CB2CF1">
        <w:rPr>
          <w:rFonts w:ascii="Times New Roman" w:eastAsia="Calibri" w:hAnsi="Times New Roman" w:cs="Times New Roman"/>
        </w:rPr>
        <w:t>NF-3.5 T</w:t>
      </w:r>
      <w:r w:rsidR="0522A8BA" w:rsidRPr="00CB2CF1">
        <w:rPr>
          <w:rFonts w:ascii="Times New Roman" w:eastAsia="Calibri" w:hAnsi="Times New Roman" w:cs="Times New Roman"/>
        </w:rPr>
        <w:t xml:space="preserve">he application shall not share any of the recorded voice or saved data with any external sources other than the designated </w:t>
      </w:r>
      <w:r w:rsidR="7724AC5C" w:rsidRPr="00CB2CF1">
        <w:rPr>
          <w:rFonts w:ascii="Times New Roman" w:eastAsia="Calibri" w:hAnsi="Times New Roman" w:cs="Times New Roman"/>
        </w:rPr>
        <w:t xml:space="preserve">cloud storage to limit the risk of sharing Personal Identifiable Information (PII). </w:t>
      </w:r>
    </w:p>
    <w:p w14:paraId="2024397C" w14:textId="2856D2A8" w:rsidR="00FD76DC" w:rsidRPr="00CB2CF1" w:rsidRDefault="67A149F7" w:rsidP="00FD76DC">
      <w:pPr>
        <w:spacing w:line="480" w:lineRule="auto"/>
        <w:rPr>
          <w:rFonts w:ascii="Times New Roman" w:eastAsia="Calibri" w:hAnsi="Times New Roman" w:cs="Times New Roman"/>
        </w:rPr>
      </w:pPr>
      <w:r w:rsidRPr="00CB2CF1">
        <w:rPr>
          <w:rFonts w:ascii="Times New Roman" w:eastAsia="Calibri" w:hAnsi="Times New Roman" w:cs="Times New Roman"/>
        </w:rPr>
        <w:t xml:space="preserve">NF-3.6 The application </w:t>
      </w:r>
      <w:r w:rsidR="68E94BC7" w:rsidRPr="00CB2CF1">
        <w:rPr>
          <w:rFonts w:ascii="Times New Roman" w:eastAsia="Calibri" w:hAnsi="Times New Roman" w:cs="Times New Roman"/>
        </w:rPr>
        <w:t>shall only be available on official app s</w:t>
      </w:r>
      <w:r w:rsidR="56BDECDF" w:rsidRPr="00CB2CF1">
        <w:rPr>
          <w:rFonts w:ascii="Times New Roman" w:eastAsia="Calibri" w:hAnsi="Times New Roman" w:cs="Times New Roman"/>
        </w:rPr>
        <w:t xml:space="preserve">tores. </w:t>
      </w:r>
    </w:p>
    <w:p w14:paraId="25DC5106" w14:textId="77777777" w:rsidR="00CB2CF1" w:rsidRPr="00CB2CF1" w:rsidRDefault="00CB2CF1" w:rsidP="00FD76DC">
      <w:pPr>
        <w:spacing w:line="480" w:lineRule="auto"/>
        <w:rPr>
          <w:rFonts w:ascii="Times New Roman" w:eastAsia="Calibri" w:hAnsi="Times New Roman" w:cs="Times New Roman"/>
        </w:rPr>
      </w:pPr>
    </w:p>
    <w:p w14:paraId="1E4331DE" w14:textId="457804A4" w:rsidR="00FD76DC" w:rsidRPr="00CB2CF1" w:rsidRDefault="00FD76DC" w:rsidP="00FD76DC">
      <w:pPr>
        <w:spacing w:line="480" w:lineRule="auto"/>
        <w:rPr>
          <w:rFonts w:ascii="Times New Roman" w:eastAsia="Calibri" w:hAnsi="Times New Roman" w:cs="Times New Roman"/>
          <w:b/>
          <w:bCs/>
        </w:rPr>
      </w:pPr>
      <w:r w:rsidRPr="00CB2CF1">
        <w:rPr>
          <w:rFonts w:ascii="Times New Roman" w:eastAsia="Calibri" w:hAnsi="Times New Roman" w:cs="Times New Roman"/>
          <w:b/>
          <w:bCs/>
        </w:rPr>
        <w:t>Quality</w:t>
      </w:r>
    </w:p>
    <w:p w14:paraId="12DCD829"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NF-4.1: The system shall support English and Spanish.</w:t>
      </w:r>
    </w:p>
    <w:p w14:paraId="3D5D4D73" w14:textId="77777777" w:rsidR="00FD76DC" w:rsidRPr="00CB2CF1" w:rsidRDefault="00FD76DC" w:rsidP="00FD76DC">
      <w:pPr>
        <w:spacing w:line="480" w:lineRule="auto"/>
        <w:ind w:left="810" w:hanging="810"/>
        <w:rPr>
          <w:rFonts w:ascii="Times New Roman" w:hAnsi="Times New Roman" w:cs="Times New Roman"/>
        </w:rPr>
      </w:pPr>
      <w:r w:rsidRPr="00CB2CF1">
        <w:rPr>
          <w:rFonts w:ascii="Times New Roman" w:eastAsia="Calibri" w:hAnsi="Times New Roman" w:cs="Times New Roman"/>
        </w:rPr>
        <w:t>NF-4.2: The system shall comply with 508 specifications to ensure that it is easy to use by individuals with a disability.</w:t>
      </w:r>
    </w:p>
    <w:p w14:paraId="3F71033A"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NF-4.3: Only transcriptions with a minimum of 85% confidence shall be stored.</w:t>
      </w:r>
    </w:p>
    <w:p w14:paraId="6D95A8BA"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NF-4.4: The system shall filter background noise and focus only on the user’s voice.</w:t>
      </w:r>
    </w:p>
    <w:p w14:paraId="2176CD8D" w14:textId="77777777" w:rsidR="00FD76DC" w:rsidRPr="00CB2CF1" w:rsidRDefault="00FD76DC" w:rsidP="00FD76DC">
      <w:pPr>
        <w:spacing w:line="480" w:lineRule="auto"/>
        <w:ind w:left="810" w:hanging="810"/>
        <w:rPr>
          <w:rFonts w:ascii="Times New Roman" w:hAnsi="Times New Roman" w:cs="Times New Roman"/>
        </w:rPr>
      </w:pPr>
      <w:r w:rsidRPr="00CB2CF1">
        <w:rPr>
          <w:rFonts w:ascii="Times New Roman" w:eastAsia="Calibri" w:hAnsi="Times New Roman" w:cs="Times New Roman"/>
        </w:rPr>
        <w:t>NF-4.5: Users who enable cloud storage shall access their backed-up notes from any device connected to the internet.</w:t>
      </w:r>
    </w:p>
    <w:p w14:paraId="65B855F0" w14:textId="77777777" w:rsidR="00FD76DC" w:rsidRPr="00CB2CF1" w:rsidRDefault="00FD76DC" w:rsidP="00FD76DC">
      <w:pPr>
        <w:spacing w:line="480" w:lineRule="auto"/>
        <w:rPr>
          <w:rFonts w:ascii="Times New Roman" w:hAnsi="Times New Roman" w:cs="Times New Roman"/>
        </w:rPr>
      </w:pPr>
      <w:r w:rsidRPr="00CB2CF1">
        <w:rPr>
          <w:rFonts w:ascii="Times New Roman" w:eastAsia="Calibri" w:hAnsi="Times New Roman" w:cs="Times New Roman"/>
        </w:rPr>
        <w:t xml:space="preserve"> </w:t>
      </w:r>
    </w:p>
    <w:p w14:paraId="6BC5CF79" w14:textId="77777777" w:rsidR="00FD76DC" w:rsidRPr="00CB2CF1" w:rsidRDefault="00FD76DC" w:rsidP="00FD76DC">
      <w:pPr>
        <w:spacing w:line="480" w:lineRule="auto"/>
        <w:rPr>
          <w:rFonts w:ascii="Times New Roman" w:eastAsia="Calibri" w:hAnsi="Times New Roman" w:cs="Times New Roman"/>
          <w:b/>
          <w:bCs/>
        </w:rPr>
      </w:pPr>
      <w:r w:rsidRPr="00CB2CF1">
        <w:rPr>
          <w:rFonts w:ascii="Times New Roman" w:eastAsia="Calibri" w:hAnsi="Times New Roman" w:cs="Times New Roman"/>
          <w:b/>
          <w:bCs/>
        </w:rPr>
        <w:t>Maintainability</w:t>
      </w:r>
    </w:p>
    <w:p w14:paraId="1EB53564" w14:textId="77777777" w:rsidR="00FD76DC" w:rsidRPr="00CB2CF1" w:rsidRDefault="00FD76DC" w:rsidP="00FD76DC">
      <w:pPr>
        <w:spacing w:line="480" w:lineRule="auto"/>
        <w:ind w:left="810" w:hanging="810"/>
        <w:rPr>
          <w:rFonts w:ascii="Times New Roman" w:hAnsi="Times New Roman" w:cs="Times New Roman"/>
        </w:rPr>
      </w:pPr>
      <w:r w:rsidRPr="00CB2CF1">
        <w:rPr>
          <w:rFonts w:ascii="Times New Roman" w:eastAsia="Calibri" w:hAnsi="Times New Roman" w:cs="Times New Roman"/>
        </w:rPr>
        <w:t>NF-5.1: There shall be design documents that shall capture the business and technical requirements of the system.</w:t>
      </w:r>
    </w:p>
    <w:p w14:paraId="24BB2274" w14:textId="457282BF" w:rsidR="003A4860" w:rsidRPr="00CB2CF1" w:rsidRDefault="00FD76DC" w:rsidP="00CB2CF1">
      <w:pPr>
        <w:spacing w:line="480" w:lineRule="auto"/>
        <w:ind w:left="720" w:hanging="720"/>
        <w:rPr>
          <w:ins w:id="709" w:author="asohmbom asohmbom" w:date="2021-09-14T01:40:00Z"/>
          <w:rFonts w:ascii="Times New Roman" w:eastAsia="Calibri" w:hAnsi="Times New Roman" w:cs="Times New Roman"/>
        </w:rPr>
      </w:pPr>
      <w:r w:rsidRPr="00CB2CF1">
        <w:rPr>
          <w:rFonts w:ascii="Times New Roman" w:eastAsia="Calibri" w:hAnsi="Times New Roman" w:cs="Times New Roman"/>
        </w:rPr>
        <w:t>NF-5.1: Documents shall be revisited and updated before proposed changes are made to the system.</w:t>
      </w:r>
    </w:p>
    <w:p w14:paraId="05700153" w14:textId="77777777" w:rsidR="003A4860" w:rsidRPr="00CB2CF1" w:rsidRDefault="003A4860" w:rsidP="003A4860">
      <w:pPr>
        <w:pStyle w:val="Heading1"/>
        <w:rPr>
          <w:ins w:id="710" w:author="asohmbom asohmbom" w:date="2021-09-14T01:41:00Z"/>
          <w:rFonts w:ascii="Times New Roman" w:hAnsi="Times New Roman" w:cs="Times New Roman"/>
        </w:rPr>
      </w:pPr>
      <w:bookmarkStart w:id="711" w:name="_Toc82074024"/>
      <w:ins w:id="712" w:author="asohmbom asohmbom" w:date="2021-09-14T01:40:00Z">
        <w:r w:rsidRPr="00CB2CF1">
          <w:rPr>
            <w:rFonts w:ascii="Times New Roman" w:hAnsi="Times New Roman" w:cs="Times New Roman"/>
          </w:rPr>
          <w:t xml:space="preserve"> </w:t>
        </w:r>
      </w:ins>
      <w:bookmarkStart w:id="713" w:name="_Toc84760520"/>
      <w:ins w:id="714" w:author="asohmbom asohmbom" w:date="2021-09-14T01:41:00Z">
        <w:r w:rsidRPr="00CB2CF1">
          <w:rPr>
            <w:rFonts w:ascii="Times New Roman" w:hAnsi="Times New Roman" w:cs="Times New Roman"/>
          </w:rPr>
          <w:t>Appendices</w:t>
        </w:r>
        <w:bookmarkEnd w:id="713"/>
        <w:r w:rsidRPr="00CB2CF1">
          <w:rPr>
            <w:rFonts w:ascii="Times New Roman" w:hAnsi="Times New Roman" w:cs="Times New Roman"/>
          </w:rPr>
          <w:t xml:space="preserve"> </w:t>
        </w:r>
      </w:ins>
    </w:p>
    <w:p w14:paraId="279157F7" w14:textId="119B148C" w:rsidR="003A4860" w:rsidRPr="00CB2CF1" w:rsidRDefault="003A4860" w:rsidP="003A4860">
      <w:pPr>
        <w:pStyle w:val="Heading2"/>
        <w:rPr>
          <w:ins w:id="715" w:author="asohmbom asohmbom" w:date="2021-09-14T01:40:00Z"/>
          <w:rFonts w:ascii="Times New Roman" w:hAnsi="Times New Roman" w:cs="Times New Roman"/>
        </w:rPr>
      </w:pPr>
      <w:bookmarkStart w:id="716" w:name="_Toc84760521"/>
      <w:ins w:id="717" w:author="asohmbom asohmbom" w:date="2021-09-14T01:40:00Z">
        <w:r w:rsidRPr="00CB2CF1">
          <w:rPr>
            <w:rFonts w:ascii="Times New Roman" w:hAnsi="Times New Roman" w:cs="Times New Roman"/>
          </w:rPr>
          <w:t>Credits</w:t>
        </w:r>
        <w:bookmarkEnd w:id="711"/>
        <w:bookmarkEnd w:id="716"/>
      </w:ins>
    </w:p>
    <w:p w14:paraId="0DE87460" w14:textId="77777777" w:rsidR="003A4860" w:rsidRPr="00CB2CF1" w:rsidRDefault="003A4860" w:rsidP="003A4860">
      <w:pPr>
        <w:rPr>
          <w:ins w:id="718" w:author="asohmbom asohmbom" w:date="2021-09-14T01:40:00Z"/>
          <w:rFonts w:ascii="Times New Roman" w:hAnsi="Times New Roman" w:cs="Times New Roman"/>
        </w:rPr>
      </w:pPr>
    </w:p>
    <w:p w14:paraId="29C551F4" w14:textId="77777777" w:rsidR="003A4860" w:rsidRPr="00CB2CF1" w:rsidRDefault="003A4860" w:rsidP="003A4860">
      <w:pPr>
        <w:spacing w:line="480" w:lineRule="auto"/>
        <w:rPr>
          <w:ins w:id="719" w:author="asohmbom asohmbom" w:date="2021-09-14T01:40:00Z"/>
          <w:rFonts w:ascii="Times New Roman" w:eastAsia="Calibri" w:hAnsi="Times New Roman" w:cs="Times New Roman"/>
        </w:rPr>
      </w:pPr>
      <w:ins w:id="720" w:author="asohmbom asohmbom" w:date="2021-09-14T01:40:00Z">
        <w:r w:rsidRPr="00CB2CF1">
          <w:rPr>
            <w:rFonts w:ascii="Times New Roman" w:eastAsia="Calibri" w:hAnsi="Times New Roman" w:cs="Times New Roman"/>
          </w:rPr>
          <w:lastRenderedPageBreak/>
          <w:t>Below are the members that contributed or will contribute to the development of this application:</w:t>
        </w:r>
      </w:ins>
    </w:p>
    <w:p w14:paraId="11E5D7A2" w14:textId="77777777" w:rsidR="003A4860" w:rsidRPr="00CB2CF1" w:rsidRDefault="003A4860" w:rsidP="003A4860">
      <w:pPr>
        <w:pStyle w:val="ListParagraph"/>
        <w:numPr>
          <w:ilvl w:val="0"/>
          <w:numId w:val="20"/>
        </w:numPr>
        <w:rPr>
          <w:ins w:id="721" w:author="asohmbom asohmbom" w:date="2021-09-14T01:40:00Z"/>
          <w:rFonts w:ascii="Times New Roman" w:hAnsi="Times New Roman" w:cs="Times New Roman"/>
        </w:rPr>
      </w:pPr>
      <w:ins w:id="722" w:author="asohmbom asohmbom" w:date="2021-09-14T01:40:00Z">
        <w:r w:rsidRPr="00CB2CF1">
          <w:rPr>
            <w:rFonts w:ascii="Times New Roman" w:hAnsi="Times New Roman" w:cs="Times New Roman"/>
            <w:shd w:val="clear" w:color="auto" w:fill="FAF9F8"/>
          </w:rPr>
          <w:t>Dr. Mir Mohammed Assadullah</w:t>
        </w:r>
      </w:ins>
    </w:p>
    <w:p w14:paraId="398E1B19" w14:textId="77777777" w:rsidR="003A4860" w:rsidRPr="00CB2CF1" w:rsidRDefault="003A4860" w:rsidP="003A4860">
      <w:pPr>
        <w:pStyle w:val="ListParagraph"/>
        <w:numPr>
          <w:ilvl w:val="0"/>
          <w:numId w:val="20"/>
        </w:numPr>
        <w:rPr>
          <w:ins w:id="723" w:author="asohmbom asohmbom" w:date="2021-09-14T01:40:00Z"/>
          <w:rFonts w:ascii="Times New Roman" w:hAnsi="Times New Roman" w:cs="Times New Roman"/>
        </w:rPr>
      </w:pPr>
      <w:ins w:id="724" w:author="asohmbom asohmbom" w:date="2021-09-14T01:40:00Z">
        <w:r w:rsidRPr="00CB2CF1">
          <w:rPr>
            <w:rFonts w:ascii="Times New Roman" w:hAnsi="Times New Roman" w:cs="Times New Roman"/>
          </w:rPr>
          <w:t>Roy Gordon</w:t>
        </w:r>
      </w:ins>
    </w:p>
    <w:p w14:paraId="1BB25F3B" w14:textId="77777777" w:rsidR="003A4860" w:rsidRPr="00CB2CF1" w:rsidRDefault="003A4860" w:rsidP="003A4860">
      <w:pPr>
        <w:pStyle w:val="ListParagraph"/>
        <w:numPr>
          <w:ilvl w:val="0"/>
          <w:numId w:val="20"/>
        </w:numPr>
        <w:rPr>
          <w:ins w:id="725" w:author="asohmbom asohmbom" w:date="2021-09-14T01:40:00Z"/>
          <w:rFonts w:ascii="Times New Roman" w:hAnsi="Times New Roman" w:cs="Times New Roman"/>
        </w:rPr>
      </w:pPr>
      <w:ins w:id="726" w:author="asohmbom asohmbom" w:date="2021-09-14T01:40:00Z">
        <w:r w:rsidRPr="00CB2CF1">
          <w:rPr>
            <w:rFonts w:ascii="Times New Roman" w:hAnsi="Times New Roman" w:cs="Times New Roman"/>
          </w:rPr>
          <w:t>Johnny Lockhart</w:t>
        </w:r>
      </w:ins>
    </w:p>
    <w:p w14:paraId="24FC2969" w14:textId="77777777" w:rsidR="003A4860" w:rsidRPr="00CB2CF1" w:rsidRDefault="003A4860" w:rsidP="003A4860">
      <w:pPr>
        <w:pStyle w:val="ListParagraph"/>
        <w:numPr>
          <w:ilvl w:val="0"/>
          <w:numId w:val="20"/>
        </w:numPr>
        <w:rPr>
          <w:ins w:id="727" w:author="asohmbom asohmbom" w:date="2021-09-14T01:40:00Z"/>
          <w:rFonts w:ascii="Times New Roman" w:hAnsi="Times New Roman" w:cs="Times New Roman"/>
        </w:rPr>
      </w:pPr>
      <w:ins w:id="728" w:author="asohmbom asohmbom" w:date="2021-09-14T01:40:00Z">
        <w:r w:rsidRPr="00CB2CF1">
          <w:rPr>
            <w:rFonts w:ascii="Times New Roman" w:hAnsi="Times New Roman" w:cs="Times New Roman"/>
          </w:rPr>
          <w:t>Jeroen Soeurt</w:t>
        </w:r>
      </w:ins>
    </w:p>
    <w:p w14:paraId="78CD65DA" w14:textId="77777777" w:rsidR="003A4860" w:rsidRPr="00CB2CF1" w:rsidRDefault="003A4860" w:rsidP="003A4860">
      <w:pPr>
        <w:pStyle w:val="ListParagraph"/>
        <w:numPr>
          <w:ilvl w:val="0"/>
          <w:numId w:val="20"/>
        </w:numPr>
        <w:rPr>
          <w:ins w:id="729" w:author="asohmbom asohmbom" w:date="2021-09-14T01:40:00Z"/>
          <w:rFonts w:ascii="Times New Roman" w:hAnsi="Times New Roman" w:cs="Times New Roman"/>
        </w:rPr>
      </w:pPr>
      <w:ins w:id="730" w:author="asohmbom asohmbom" w:date="2021-09-14T01:40:00Z">
        <w:r w:rsidRPr="00CB2CF1">
          <w:rPr>
            <w:rFonts w:ascii="Times New Roman" w:hAnsi="Times New Roman" w:cs="Times New Roman"/>
          </w:rPr>
          <w:t>Michelle Monfort</w:t>
        </w:r>
      </w:ins>
    </w:p>
    <w:p w14:paraId="7AC94BAF" w14:textId="77777777" w:rsidR="003A4860" w:rsidRPr="00CB2CF1" w:rsidRDefault="003A4860" w:rsidP="003A4860">
      <w:pPr>
        <w:pStyle w:val="ListParagraph"/>
        <w:numPr>
          <w:ilvl w:val="0"/>
          <w:numId w:val="20"/>
        </w:numPr>
        <w:rPr>
          <w:ins w:id="731" w:author="asohmbom asohmbom" w:date="2021-09-14T01:40:00Z"/>
          <w:rFonts w:ascii="Times New Roman" w:hAnsi="Times New Roman" w:cs="Times New Roman"/>
        </w:rPr>
      </w:pPr>
      <w:ins w:id="732" w:author="asohmbom asohmbom" w:date="2021-09-14T01:40:00Z">
        <w:r w:rsidRPr="00CB2CF1">
          <w:rPr>
            <w:rFonts w:ascii="Times New Roman" w:hAnsi="Times New Roman" w:cs="Times New Roman"/>
          </w:rPr>
          <w:t>Robert Wilson</w:t>
        </w:r>
      </w:ins>
    </w:p>
    <w:p w14:paraId="17698392" w14:textId="77777777" w:rsidR="003A4860" w:rsidRPr="00CB2CF1" w:rsidRDefault="003A4860" w:rsidP="003A4860">
      <w:pPr>
        <w:pStyle w:val="ListParagraph"/>
        <w:numPr>
          <w:ilvl w:val="0"/>
          <w:numId w:val="20"/>
        </w:numPr>
        <w:rPr>
          <w:ins w:id="733" w:author="asohmbom asohmbom" w:date="2021-09-14T01:40:00Z"/>
          <w:rFonts w:ascii="Times New Roman" w:hAnsi="Times New Roman" w:cs="Times New Roman"/>
        </w:rPr>
      </w:pPr>
      <w:ins w:id="734" w:author="asohmbom asohmbom" w:date="2021-09-14T01:40:00Z">
        <w:r w:rsidRPr="00CB2CF1">
          <w:rPr>
            <w:rFonts w:ascii="Times New Roman" w:hAnsi="Times New Roman" w:cs="Times New Roman"/>
          </w:rPr>
          <w:t>Ayodeji Famudehin</w:t>
        </w:r>
      </w:ins>
    </w:p>
    <w:p w14:paraId="45E9296B" w14:textId="77777777" w:rsidR="003A4860" w:rsidRPr="00CB2CF1" w:rsidRDefault="003A4860" w:rsidP="003A4860">
      <w:pPr>
        <w:pStyle w:val="ListParagraph"/>
        <w:numPr>
          <w:ilvl w:val="0"/>
          <w:numId w:val="20"/>
        </w:numPr>
        <w:rPr>
          <w:ins w:id="735" w:author="asohmbom asohmbom" w:date="2021-09-14T01:40:00Z"/>
          <w:rFonts w:ascii="Times New Roman" w:hAnsi="Times New Roman" w:cs="Times New Roman"/>
        </w:rPr>
      </w:pPr>
      <w:ins w:id="736" w:author="asohmbom asohmbom" w:date="2021-09-14T01:40:00Z">
        <w:r w:rsidRPr="00CB2CF1">
          <w:rPr>
            <w:rFonts w:ascii="Times New Roman" w:hAnsi="Times New Roman" w:cs="Times New Roman"/>
          </w:rPr>
          <w:t>Chauntika Broggin</w:t>
        </w:r>
      </w:ins>
    </w:p>
    <w:p w14:paraId="1CE6BC40" w14:textId="77777777" w:rsidR="003A4860" w:rsidRPr="00CB2CF1" w:rsidRDefault="003A4860" w:rsidP="003A4860">
      <w:pPr>
        <w:pStyle w:val="ListParagraph"/>
        <w:numPr>
          <w:ilvl w:val="0"/>
          <w:numId w:val="20"/>
        </w:numPr>
        <w:rPr>
          <w:ins w:id="737" w:author="asohmbom asohmbom" w:date="2021-09-14T01:40:00Z"/>
          <w:rFonts w:ascii="Times New Roman" w:hAnsi="Times New Roman" w:cs="Times New Roman"/>
        </w:rPr>
      </w:pPr>
      <w:ins w:id="738" w:author="asohmbom asohmbom" w:date="2021-09-14T01:40:00Z">
        <w:r w:rsidRPr="00CB2CF1">
          <w:rPr>
            <w:rFonts w:ascii="Times New Roman" w:hAnsi="Times New Roman" w:cs="Times New Roman"/>
          </w:rPr>
          <w:t>Christian Ahmed</w:t>
        </w:r>
      </w:ins>
    </w:p>
    <w:p w14:paraId="5AD09693" w14:textId="77777777" w:rsidR="003A4860" w:rsidRPr="00CB2CF1" w:rsidRDefault="003A4860" w:rsidP="003A4860">
      <w:pPr>
        <w:pStyle w:val="ListParagraph"/>
        <w:numPr>
          <w:ilvl w:val="0"/>
          <w:numId w:val="20"/>
        </w:numPr>
        <w:rPr>
          <w:ins w:id="739" w:author="asohmbom asohmbom" w:date="2021-09-14T01:40:00Z"/>
          <w:rFonts w:ascii="Times New Roman" w:hAnsi="Times New Roman" w:cs="Times New Roman"/>
        </w:rPr>
      </w:pPr>
      <w:ins w:id="740" w:author="asohmbom asohmbom" w:date="2021-09-14T01:40:00Z">
        <w:r w:rsidRPr="00CB2CF1">
          <w:rPr>
            <w:rFonts w:ascii="Times New Roman" w:hAnsi="Times New Roman" w:cs="Times New Roman"/>
          </w:rPr>
          <w:t>Mitchell Olshansky</w:t>
        </w:r>
      </w:ins>
    </w:p>
    <w:p w14:paraId="0F2D6F81" w14:textId="77777777" w:rsidR="003A4860" w:rsidRPr="00CB2CF1" w:rsidRDefault="003A4860" w:rsidP="003A4860">
      <w:pPr>
        <w:pStyle w:val="ListParagraph"/>
        <w:numPr>
          <w:ilvl w:val="0"/>
          <w:numId w:val="20"/>
        </w:numPr>
        <w:rPr>
          <w:ins w:id="741" w:author="asohmbom asohmbom" w:date="2021-09-14T01:40:00Z"/>
          <w:rFonts w:ascii="Times New Roman" w:hAnsi="Times New Roman" w:cs="Times New Roman"/>
        </w:rPr>
      </w:pPr>
      <w:ins w:id="742" w:author="asohmbom asohmbom" w:date="2021-09-14T01:40:00Z">
        <w:r w:rsidRPr="00CB2CF1">
          <w:rPr>
            <w:rFonts w:ascii="Times New Roman" w:hAnsi="Times New Roman" w:cs="Times New Roman"/>
          </w:rPr>
          <w:t>Mod Drammeh</w:t>
        </w:r>
      </w:ins>
    </w:p>
    <w:p w14:paraId="5D1B6321" w14:textId="77777777" w:rsidR="003A4860" w:rsidRPr="00CB2CF1" w:rsidRDefault="003A4860" w:rsidP="003A4860">
      <w:pPr>
        <w:pStyle w:val="ListParagraph"/>
        <w:numPr>
          <w:ilvl w:val="0"/>
          <w:numId w:val="20"/>
        </w:numPr>
        <w:rPr>
          <w:ins w:id="743" w:author="asohmbom asohmbom" w:date="2021-09-14T01:40:00Z"/>
          <w:rFonts w:ascii="Times New Roman" w:hAnsi="Times New Roman" w:cs="Times New Roman"/>
        </w:rPr>
      </w:pPr>
      <w:ins w:id="744" w:author="asohmbom asohmbom" w:date="2021-09-14T01:40:00Z">
        <w:r w:rsidRPr="00CB2CF1">
          <w:rPr>
            <w:rFonts w:ascii="Times New Roman" w:hAnsi="Times New Roman" w:cs="Times New Roman"/>
          </w:rPr>
          <w:t>Nicholas Ballo</w:t>
        </w:r>
      </w:ins>
    </w:p>
    <w:p w14:paraId="7EB6DCD3" w14:textId="77777777" w:rsidR="003A4860" w:rsidRPr="00CB2CF1" w:rsidRDefault="003A4860" w:rsidP="003A4860">
      <w:pPr>
        <w:pStyle w:val="ListParagraph"/>
        <w:numPr>
          <w:ilvl w:val="0"/>
          <w:numId w:val="20"/>
        </w:numPr>
        <w:rPr>
          <w:ins w:id="745" w:author="asohmbom asohmbom" w:date="2021-09-14T01:40:00Z"/>
          <w:rFonts w:ascii="Times New Roman" w:hAnsi="Times New Roman" w:cs="Times New Roman"/>
        </w:rPr>
      </w:pPr>
      <w:ins w:id="746" w:author="asohmbom asohmbom" w:date="2021-09-14T01:40:00Z">
        <w:r w:rsidRPr="00CB2CF1">
          <w:rPr>
            <w:rFonts w:ascii="Times New Roman" w:hAnsi="Times New Roman" w:cs="Times New Roman"/>
          </w:rPr>
          <w:t>Shawn Kelly</w:t>
        </w:r>
      </w:ins>
    </w:p>
    <w:p w14:paraId="484283D0" w14:textId="77777777" w:rsidR="003A4860" w:rsidRPr="00CB2CF1" w:rsidRDefault="003A4860" w:rsidP="003A4860">
      <w:pPr>
        <w:pStyle w:val="ListParagraph"/>
        <w:numPr>
          <w:ilvl w:val="0"/>
          <w:numId w:val="20"/>
        </w:numPr>
        <w:rPr>
          <w:ins w:id="747" w:author="asohmbom asohmbom" w:date="2021-09-14T01:40:00Z"/>
          <w:rFonts w:ascii="Times New Roman" w:hAnsi="Times New Roman" w:cs="Times New Roman"/>
        </w:rPr>
      </w:pPr>
      <w:ins w:id="748" w:author="asohmbom asohmbom" w:date="2021-09-14T01:40:00Z">
        <w:r w:rsidRPr="00CB2CF1">
          <w:rPr>
            <w:rFonts w:ascii="Times New Roman" w:hAnsi="Times New Roman" w:cs="Times New Roman"/>
          </w:rPr>
          <w:t>Raul Benavides</w:t>
        </w:r>
      </w:ins>
    </w:p>
    <w:p w14:paraId="3AC79176" w14:textId="77777777" w:rsidR="003A4860" w:rsidRPr="00CB2CF1" w:rsidRDefault="003A4860" w:rsidP="003A4860">
      <w:pPr>
        <w:pStyle w:val="ListParagraph"/>
        <w:numPr>
          <w:ilvl w:val="0"/>
          <w:numId w:val="20"/>
        </w:numPr>
        <w:rPr>
          <w:ins w:id="749" w:author="asohmbom asohmbom" w:date="2021-09-14T01:40:00Z"/>
          <w:rFonts w:ascii="Times New Roman" w:hAnsi="Times New Roman" w:cs="Times New Roman"/>
        </w:rPr>
      </w:pPr>
      <w:ins w:id="750" w:author="asohmbom asohmbom" w:date="2021-09-14T01:40:00Z">
        <w:r w:rsidRPr="00CB2CF1">
          <w:rPr>
            <w:rFonts w:ascii="Times New Roman" w:hAnsi="Times New Roman" w:cs="Times New Roman"/>
          </w:rPr>
          <w:t>Maddison Dunning</w:t>
        </w:r>
      </w:ins>
    </w:p>
    <w:p w14:paraId="15243FF9" w14:textId="77777777" w:rsidR="003A4860" w:rsidRPr="00CB2CF1" w:rsidRDefault="003A4860" w:rsidP="003A4860">
      <w:pPr>
        <w:pStyle w:val="ListParagraph"/>
        <w:numPr>
          <w:ilvl w:val="0"/>
          <w:numId w:val="20"/>
        </w:numPr>
        <w:rPr>
          <w:ins w:id="751" w:author="asohmbom asohmbom" w:date="2021-09-14T01:40:00Z"/>
          <w:rFonts w:ascii="Times New Roman" w:hAnsi="Times New Roman" w:cs="Times New Roman"/>
        </w:rPr>
      </w:pPr>
      <w:ins w:id="752" w:author="asohmbom asohmbom" w:date="2021-09-14T01:40:00Z">
        <w:r w:rsidRPr="00CB2CF1">
          <w:rPr>
            <w:rFonts w:ascii="Times New Roman" w:hAnsi="Times New Roman" w:cs="Times New Roman"/>
          </w:rPr>
          <w:t>Alec Baileys</w:t>
        </w:r>
      </w:ins>
    </w:p>
    <w:p w14:paraId="2AB700B6" w14:textId="77777777" w:rsidR="003A4860" w:rsidRPr="00CB2CF1" w:rsidRDefault="003A4860" w:rsidP="003A4860">
      <w:pPr>
        <w:pStyle w:val="ListParagraph"/>
        <w:numPr>
          <w:ilvl w:val="0"/>
          <w:numId w:val="20"/>
        </w:numPr>
        <w:rPr>
          <w:ins w:id="753" w:author="asohmbom asohmbom" w:date="2021-09-14T01:40:00Z"/>
          <w:rFonts w:ascii="Times New Roman" w:hAnsi="Times New Roman" w:cs="Times New Roman"/>
        </w:rPr>
      </w:pPr>
      <w:ins w:id="754" w:author="asohmbom asohmbom" w:date="2021-09-14T01:40:00Z">
        <w:r w:rsidRPr="00CB2CF1">
          <w:rPr>
            <w:rFonts w:ascii="Times New Roman" w:hAnsi="Times New Roman" w:cs="Times New Roman"/>
          </w:rPr>
          <w:t>Benjamin Cushing</w:t>
        </w:r>
      </w:ins>
    </w:p>
    <w:p w14:paraId="49A30402" w14:textId="77777777" w:rsidR="003A4860" w:rsidRPr="00CB2CF1" w:rsidRDefault="003A4860" w:rsidP="003A4860">
      <w:pPr>
        <w:pStyle w:val="ListParagraph"/>
        <w:numPr>
          <w:ilvl w:val="0"/>
          <w:numId w:val="20"/>
        </w:numPr>
        <w:rPr>
          <w:ins w:id="755" w:author="asohmbom asohmbom" w:date="2021-09-14T01:40:00Z"/>
          <w:rFonts w:ascii="Times New Roman" w:hAnsi="Times New Roman" w:cs="Times New Roman"/>
        </w:rPr>
      </w:pPr>
      <w:ins w:id="756" w:author="asohmbom asohmbom" w:date="2021-09-14T01:40:00Z">
        <w:r w:rsidRPr="00CB2CF1">
          <w:rPr>
            <w:rFonts w:ascii="Times New Roman" w:hAnsi="Times New Roman" w:cs="Times New Roman"/>
          </w:rPr>
          <w:t>Elshaday Mesfin</w:t>
        </w:r>
      </w:ins>
    </w:p>
    <w:p w14:paraId="0DDD9BEB" w14:textId="77777777" w:rsidR="003A4860" w:rsidRPr="00CB2CF1" w:rsidRDefault="003A4860" w:rsidP="003A4860">
      <w:pPr>
        <w:pStyle w:val="ListParagraph"/>
        <w:numPr>
          <w:ilvl w:val="0"/>
          <w:numId w:val="20"/>
        </w:numPr>
        <w:rPr>
          <w:ins w:id="757" w:author="asohmbom asohmbom" w:date="2021-09-14T01:40:00Z"/>
          <w:rFonts w:ascii="Times New Roman" w:hAnsi="Times New Roman" w:cs="Times New Roman"/>
        </w:rPr>
      </w:pPr>
      <w:ins w:id="758" w:author="asohmbom asohmbom" w:date="2021-09-14T01:40:00Z">
        <w:r w:rsidRPr="00CB2CF1">
          <w:rPr>
            <w:rFonts w:ascii="Times New Roman" w:hAnsi="Times New Roman" w:cs="Times New Roman"/>
          </w:rPr>
          <w:t>Tyler Puschinsky</w:t>
        </w:r>
      </w:ins>
    </w:p>
    <w:p w14:paraId="09B33C06" w14:textId="77777777" w:rsidR="003A4860" w:rsidRPr="00CB2CF1" w:rsidRDefault="003A4860" w:rsidP="003A4860">
      <w:pPr>
        <w:pStyle w:val="ListParagraph"/>
        <w:numPr>
          <w:ilvl w:val="0"/>
          <w:numId w:val="20"/>
        </w:numPr>
        <w:rPr>
          <w:ins w:id="759" w:author="asohmbom asohmbom" w:date="2021-09-14T01:40:00Z"/>
          <w:rFonts w:ascii="Times New Roman" w:hAnsi="Times New Roman" w:cs="Times New Roman"/>
        </w:rPr>
      </w:pPr>
      <w:ins w:id="760" w:author="asohmbom asohmbom" w:date="2021-09-14T01:40:00Z">
        <w:r w:rsidRPr="00CB2CF1">
          <w:rPr>
            <w:rFonts w:ascii="Times New Roman" w:hAnsi="Times New Roman" w:cs="Times New Roman"/>
          </w:rPr>
          <w:t>Michael Le</w:t>
        </w:r>
      </w:ins>
    </w:p>
    <w:p w14:paraId="3C1267C1" w14:textId="77777777" w:rsidR="003A4860" w:rsidRPr="00CB2CF1" w:rsidRDefault="003A4860" w:rsidP="003A4860">
      <w:pPr>
        <w:pStyle w:val="ListParagraph"/>
        <w:numPr>
          <w:ilvl w:val="0"/>
          <w:numId w:val="20"/>
        </w:numPr>
        <w:rPr>
          <w:ins w:id="761" w:author="asohmbom asohmbom" w:date="2021-09-14T01:40:00Z"/>
          <w:rFonts w:ascii="Times New Roman" w:hAnsi="Times New Roman" w:cs="Times New Roman"/>
        </w:rPr>
      </w:pPr>
      <w:ins w:id="762" w:author="asohmbom asohmbom" w:date="2021-09-14T01:40:00Z">
        <w:r w:rsidRPr="00CB2CF1">
          <w:rPr>
            <w:rFonts w:ascii="Times New Roman" w:hAnsi="Times New Roman" w:cs="Times New Roman"/>
          </w:rPr>
          <w:t>Debashis Jena</w:t>
        </w:r>
      </w:ins>
    </w:p>
    <w:p w14:paraId="29232C15" w14:textId="77777777" w:rsidR="003A4860" w:rsidRPr="00CB2CF1" w:rsidRDefault="003A4860" w:rsidP="003A4860">
      <w:pPr>
        <w:pStyle w:val="ListParagraph"/>
        <w:numPr>
          <w:ilvl w:val="0"/>
          <w:numId w:val="20"/>
        </w:numPr>
        <w:rPr>
          <w:ins w:id="763" w:author="asohmbom asohmbom" w:date="2021-09-14T01:40:00Z"/>
          <w:rFonts w:ascii="Times New Roman" w:hAnsi="Times New Roman" w:cs="Times New Roman"/>
        </w:rPr>
      </w:pPr>
      <w:ins w:id="764" w:author="asohmbom asohmbom" w:date="2021-09-14T01:40:00Z">
        <w:r w:rsidRPr="00CB2CF1">
          <w:rPr>
            <w:rFonts w:ascii="Times New Roman" w:hAnsi="Times New Roman" w:cs="Times New Roman"/>
          </w:rPr>
          <w:t>Austin Johnson</w:t>
        </w:r>
      </w:ins>
    </w:p>
    <w:p w14:paraId="455EFAB8" w14:textId="77777777" w:rsidR="003A4860" w:rsidRPr="00CB2CF1" w:rsidRDefault="003A4860" w:rsidP="003A4860">
      <w:pPr>
        <w:pStyle w:val="ListParagraph"/>
        <w:numPr>
          <w:ilvl w:val="0"/>
          <w:numId w:val="20"/>
        </w:numPr>
        <w:rPr>
          <w:ins w:id="765" w:author="asohmbom asohmbom" w:date="2021-09-14T01:40:00Z"/>
          <w:rFonts w:ascii="Times New Roman" w:hAnsi="Times New Roman" w:cs="Times New Roman"/>
        </w:rPr>
      </w:pPr>
      <w:ins w:id="766" w:author="asohmbom asohmbom" w:date="2021-09-14T01:40:00Z">
        <w:r w:rsidRPr="00CB2CF1">
          <w:rPr>
            <w:rFonts w:ascii="Times New Roman" w:hAnsi="Times New Roman" w:cs="Times New Roman"/>
          </w:rPr>
          <w:t>Prince Antwi Aboagye</w:t>
        </w:r>
      </w:ins>
    </w:p>
    <w:p w14:paraId="67C53D8F" w14:textId="77777777" w:rsidR="003A4860" w:rsidRPr="00CB2CF1" w:rsidRDefault="003A4860" w:rsidP="003A4860">
      <w:pPr>
        <w:pStyle w:val="ListParagraph"/>
        <w:numPr>
          <w:ilvl w:val="0"/>
          <w:numId w:val="20"/>
        </w:numPr>
        <w:rPr>
          <w:ins w:id="767" w:author="asohmbom asohmbom" w:date="2021-09-14T01:40:00Z"/>
          <w:rFonts w:ascii="Times New Roman" w:hAnsi="Times New Roman" w:cs="Times New Roman"/>
        </w:rPr>
      </w:pPr>
      <w:ins w:id="768" w:author="asohmbom asohmbom" w:date="2021-09-14T01:40:00Z">
        <w:r w:rsidRPr="00CB2CF1">
          <w:rPr>
            <w:rFonts w:ascii="Times New Roman" w:hAnsi="Times New Roman" w:cs="Times New Roman"/>
          </w:rPr>
          <w:t>Didimus Kimbi</w:t>
        </w:r>
      </w:ins>
    </w:p>
    <w:p w14:paraId="14D77330" w14:textId="77777777" w:rsidR="003A4860" w:rsidRPr="00CB2CF1" w:rsidRDefault="003A4860" w:rsidP="003A4860">
      <w:pPr>
        <w:pStyle w:val="ListParagraph"/>
        <w:numPr>
          <w:ilvl w:val="0"/>
          <w:numId w:val="20"/>
        </w:numPr>
        <w:rPr>
          <w:ins w:id="769" w:author="asohmbom asohmbom" w:date="2021-09-14T01:40:00Z"/>
          <w:rFonts w:ascii="Times New Roman" w:hAnsi="Times New Roman" w:cs="Times New Roman"/>
        </w:rPr>
      </w:pPr>
      <w:ins w:id="770" w:author="asohmbom asohmbom" w:date="2021-09-14T01:40:00Z">
        <w:r w:rsidRPr="00CB2CF1">
          <w:rPr>
            <w:rFonts w:ascii="Times New Roman" w:hAnsi="Times New Roman" w:cs="Times New Roman"/>
          </w:rPr>
          <w:t>Damion Sevilla</w:t>
        </w:r>
      </w:ins>
    </w:p>
    <w:p w14:paraId="286AC2EB" w14:textId="77777777" w:rsidR="003A4860" w:rsidRPr="00CB2CF1" w:rsidRDefault="003A4860" w:rsidP="003A4860">
      <w:pPr>
        <w:pStyle w:val="ListParagraph"/>
        <w:numPr>
          <w:ilvl w:val="0"/>
          <w:numId w:val="20"/>
        </w:numPr>
        <w:rPr>
          <w:ins w:id="771" w:author="asohmbom asohmbom" w:date="2021-09-14T01:40:00Z"/>
          <w:rFonts w:ascii="Times New Roman" w:hAnsi="Times New Roman" w:cs="Times New Roman"/>
        </w:rPr>
      </w:pPr>
      <w:ins w:id="772" w:author="asohmbom asohmbom" w:date="2021-09-14T01:40:00Z">
        <w:r w:rsidRPr="00CB2CF1">
          <w:rPr>
            <w:rFonts w:ascii="Times New Roman" w:hAnsi="Times New Roman" w:cs="Times New Roman"/>
          </w:rPr>
          <w:t>Rebecca Johnson</w:t>
        </w:r>
      </w:ins>
    </w:p>
    <w:p w14:paraId="22C479FB" w14:textId="77777777" w:rsidR="003A4860" w:rsidRPr="00CB2CF1" w:rsidRDefault="003A4860" w:rsidP="003A4860">
      <w:pPr>
        <w:pStyle w:val="ListParagraph"/>
        <w:numPr>
          <w:ilvl w:val="0"/>
          <w:numId w:val="20"/>
        </w:numPr>
        <w:rPr>
          <w:ins w:id="773" w:author="asohmbom asohmbom" w:date="2021-09-14T01:40:00Z"/>
          <w:rFonts w:ascii="Times New Roman" w:hAnsi="Times New Roman" w:cs="Times New Roman"/>
        </w:rPr>
      </w:pPr>
      <w:ins w:id="774" w:author="asohmbom asohmbom" w:date="2021-09-14T01:40:00Z">
        <w:r w:rsidRPr="00CB2CF1">
          <w:rPr>
            <w:rFonts w:ascii="Times New Roman" w:hAnsi="Times New Roman" w:cs="Times New Roman"/>
          </w:rPr>
          <w:t>Addisu Worku</w:t>
        </w:r>
      </w:ins>
    </w:p>
    <w:p w14:paraId="66884608" w14:textId="77777777" w:rsidR="003A4860" w:rsidRPr="00CB2CF1" w:rsidRDefault="003A4860" w:rsidP="003A4860">
      <w:pPr>
        <w:pStyle w:val="ListParagraph"/>
        <w:numPr>
          <w:ilvl w:val="0"/>
          <w:numId w:val="20"/>
        </w:numPr>
        <w:rPr>
          <w:ins w:id="775" w:author="asohmbom asohmbom" w:date="2021-09-14T01:40:00Z"/>
          <w:rFonts w:ascii="Times New Roman" w:hAnsi="Times New Roman" w:cs="Times New Roman"/>
        </w:rPr>
      </w:pPr>
      <w:ins w:id="776" w:author="asohmbom asohmbom" w:date="2021-09-14T01:40:00Z">
        <w:r w:rsidRPr="00CB2CF1">
          <w:rPr>
            <w:rFonts w:ascii="Times New Roman" w:hAnsi="Times New Roman" w:cs="Times New Roman"/>
          </w:rPr>
          <w:t>Matthew Setiawan</w:t>
        </w:r>
      </w:ins>
    </w:p>
    <w:p w14:paraId="14F3956C" w14:textId="77777777" w:rsidR="003A4860" w:rsidRPr="00CB2CF1" w:rsidRDefault="003A4860" w:rsidP="003A4860">
      <w:pPr>
        <w:pStyle w:val="ListParagraph"/>
        <w:numPr>
          <w:ilvl w:val="0"/>
          <w:numId w:val="20"/>
        </w:numPr>
        <w:rPr>
          <w:ins w:id="777" w:author="asohmbom asohmbom" w:date="2021-09-14T01:40:00Z"/>
          <w:rFonts w:ascii="Times New Roman" w:hAnsi="Times New Roman" w:cs="Times New Roman"/>
        </w:rPr>
      </w:pPr>
      <w:ins w:id="778" w:author="asohmbom asohmbom" w:date="2021-09-14T01:40:00Z">
        <w:r w:rsidRPr="00CB2CF1">
          <w:rPr>
            <w:rFonts w:ascii="Times New Roman" w:hAnsi="Times New Roman" w:cs="Times New Roman"/>
          </w:rPr>
          <w:t>Obinna Okonkwo</w:t>
        </w:r>
      </w:ins>
    </w:p>
    <w:p w14:paraId="5FB81504" w14:textId="77777777" w:rsidR="003A4860" w:rsidRPr="00CB2CF1" w:rsidRDefault="003A4860" w:rsidP="003A4860">
      <w:pPr>
        <w:pStyle w:val="ListParagraph"/>
        <w:numPr>
          <w:ilvl w:val="0"/>
          <w:numId w:val="20"/>
        </w:numPr>
        <w:rPr>
          <w:ins w:id="779" w:author="asohmbom asohmbom" w:date="2021-09-14T01:40:00Z"/>
          <w:rFonts w:ascii="Times New Roman" w:hAnsi="Times New Roman" w:cs="Times New Roman"/>
        </w:rPr>
      </w:pPr>
      <w:ins w:id="780" w:author="asohmbom asohmbom" w:date="2021-09-14T01:40:00Z">
        <w:r w:rsidRPr="00CB2CF1">
          <w:rPr>
            <w:rFonts w:ascii="Times New Roman" w:hAnsi="Times New Roman" w:cs="Times New Roman"/>
          </w:rPr>
          <w:t>Andrew Rohn</w:t>
        </w:r>
      </w:ins>
    </w:p>
    <w:p w14:paraId="340B30EA" w14:textId="77777777" w:rsidR="003A4860" w:rsidRPr="00CB2CF1" w:rsidRDefault="003A4860" w:rsidP="003A4860">
      <w:pPr>
        <w:pStyle w:val="ListParagraph"/>
        <w:numPr>
          <w:ilvl w:val="0"/>
          <w:numId w:val="20"/>
        </w:numPr>
        <w:rPr>
          <w:ins w:id="781" w:author="asohmbom asohmbom" w:date="2021-09-14T01:40:00Z"/>
          <w:rFonts w:ascii="Times New Roman" w:hAnsi="Times New Roman" w:cs="Times New Roman"/>
        </w:rPr>
      </w:pPr>
      <w:ins w:id="782" w:author="asohmbom asohmbom" w:date="2021-09-14T01:40:00Z">
        <w:r w:rsidRPr="00CB2CF1">
          <w:rPr>
            <w:rFonts w:ascii="Times New Roman" w:hAnsi="Times New Roman" w:cs="Times New Roman"/>
          </w:rPr>
          <w:t>Joseph Kalfus</w:t>
        </w:r>
      </w:ins>
    </w:p>
    <w:p w14:paraId="2C606184" w14:textId="77777777" w:rsidR="003A4860" w:rsidRPr="00CB2CF1" w:rsidRDefault="003A4860" w:rsidP="003A4860">
      <w:pPr>
        <w:pStyle w:val="ListParagraph"/>
        <w:numPr>
          <w:ilvl w:val="0"/>
          <w:numId w:val="20"/>
        </w:numPr>
        <w:rPr>
          <w:ins w:id="783" w:author="asohmbom asohmbom" w:date="2021-09-14T01:40:00Z"/>
          <w:rFonts w:ascii="Times New Roman" w:hAnsi="Times New Roman" w:cs="Times New Roman"/>
        </w:rPr>
      </w:pPr>
      <w:ins w:id="784" w:author="asohmbom asohmbom" w:date="2021-09-14T01:40:00Z">
        <w:r w:rsidRPr="00CB2CF1">
          <w:rPr>
            <w:rFonts w:ascii="Times New Roman" w:hAnsi="Times New Roman" w:cs="Times New Roman"/>
          </w:rPr>
          <w:t>Firehiwot Chari</w:t>
        </w:r>
      </w:ins>
    </w:p>
    <w:p w14:paraId="0889DCFF" w14:textId="77777777" w:rsidR="003A4860" w:rsidRPr="00CB2CF1" w:rsidRDefault="003A4860" w:rsidP="003A4860">
      <w:pPr>
        <w:pStyle w:val="ListParagraph"/>
        <w:numPr>
          <w:ilvl w:val="0"/>
          <w:numId w:val="20"/>
        </w:numPr>
        <w:rPr>
          <w:ins w:id="785" w:author="asohmbom asohmbom" w:date="2021-09-14T01:40:00Z"/>
          <w:rFonts w:ascii="Times New Roman" w:hAnsi="Times New Roman" w:cs="Times New Roman"/>
        </w:rPr>
      </w:pPr>
      <w:ins w:id="786" w:author="asohmbom asohmbom" w:date="2021-09-14T01:40:00Z">
        <w:r w:rsidRPr="00CB2CF1">
          <w:rPr>
            <w:rFonts w:ascii="Times New Roman" w:hAnsi="Times New Roman" w:cs="Times New Roman"/>
          </w:rPr>
          <w:t>Eskedar Endashw</w:t>
        </w:r>
      </w:ins>
    </w:p>
    <w:p w14:paraId="2BEFE686" w14:textId="77777777" w:rsidR="003A4860" w:rsidRPr="00CB2CF1" w:rsidRDefault="003A4860" w:rsidP="003A4860">
      <w:pPr>
        <w:pStyle w:val="ListParagraph"/>
        <w:numPr>
          <w:ilvl w:val="0"/>
          <w:numId w:val="20"/>
        </w:numPr>
        <w:rPr>
          <w:ins w:id="787" w:author="asohmbom asohmbom" w:date="2021-09-14T01:40:00Z"/>
          <w:rFonts w:ascii="Times New Roman" w:hAnsi="Times New Roman" w:cs="Times New Roman"/>
        </w:rPr>
      </w:pPr>
      <w:ins w:id="788" w:author="asohmbom asohmbom" w:date="2021-09-14T01:40:00Z">
        <w:r w:rsidRPr="00CB2CF1">
          <w:rPr>
            <w:rFonts w:ascii="Times New Roman" w:hAnsi="Times New Roman" w:cs="Times New Roman"/>
          </w:rPr>
          <w:t>Malik Webster</w:t>
        </w:r>
      </w:ins>
    </w:p>
    <w:p w14:paraId="2D6B6BE3" w14:textId="77777777" w:rsidR="003A4860" w:rsidRPr="00CB2CF1" w:rsidRDefault="003A4860" w:rsidP="003A4860">
      <w:pPr>
        <w:pStyle w:val="ListParagraph"/>
        <w:numPr>
          <w:ilvl w:val="0"/>
          <w:numId w:val="20"/>
        </w:numPr>
        <w:rPr>
          <w:ins w:id="789" w:author="asohmbom asohmbom" w:date="2021-09-14T01:40:00Z"/>
          <w:rFonts w:ascii="Times New Roman" w:hAnsi="Times New Roman" w:cs="Times New Roman"/>
        </w:rPr>
      </w:pPr>
      <w:ins w:id="790" w:author="asohmbom asohmbom" w:date="2021-09-14T01:40:00Z">
        <w:r w:rsidRPr="00CB2CF1">
          <w:rPr>
            <w:rFonts w:ascii="Times New Roman" w:hAnsi="Times New Roman" w:cs="Times New Roman"/>
          </w:rPr>
          <w:t>Leela Subramanian</w:t>
        </w:r>
      </w:ins>
    </w:p>
    <w:p w14:paraId="0D16A8B4" w14:textId="77777777" w:rsidR="003A4860" w:rsidRPr="00CB2CF1" w:rsidRDefault="003A4860" w:rsidP="003A4860">
      <w:pPr>
        <w:pStyle w:val="ListParagraph"/>
        <w:numPr>
          <w:ilvl w:val="0"/>
          <w:numId w:val="20"/>
        </w:numPr>
        <w:rPr>
          <w:ins w:id="791" w:author="asohmbom asohmbom" w:date="2021-09-14T01:40:00Z"/>
          <w:rFonts w:ascii="Times New Roman" w:hAnsi="Times New Roman" w:cs="Times New Roman"/>
        </w:rPr>
      </w:pPr>
      <w:ins w:id="792" w:author="asohmbom asohmbom" w:date="2021-09-14T01:40:00Z">
        <w:r w:rsidRPr="00CB2CF1">
          <w:rPr>
            <w:rFonts w:ascii="Times New Roman" w:hAnsi="Times New Roman" w:cs="Times New Roman"/>
          </w:rPr>
          <w:t>Presley Muwan</w:t>
        </w:r>
      </w:ins>
    </w:p>
    <w:p w14:paraId="3952AE93" w14:textId="77777777" w:rsidR="003A4860" w:rsidRPr="00CB2CF1" w:rsidRDefault="003A4860" w:rsidP="003A4860">
      <w:pPr>
        <w:pStyle w:val="ListParagraph"/>
        <w:numPr>
          <w:ilvl w:val="0"/>
          <w:numId w:val="20"/>
        </w:numPr>
        <w:rPr>
          <w:ins w:id="793" w:author="asohmbom asohmbom" w:date="2021-09-14T01:40:00Z"/>
          <w:rFonts w:ascii="Times New Roman" w:hAnsi="Times New Roman" w:cs="Times New Roman"/>
        </w:rPr>
      </w:pPr>
      <w:ins w:id="794" w:author="asohmbom asohmbom" w:date="2021-09-14T01:40:00Z">
        <w:r w:rsidRPr="00CB2CF1">
          <w:rPr>
            <w:rFonts w:ascii="Times New Roman" w:hAnsi="Times New Roman" w:cs="Times New Roman"/>
          </w:rPr>
          <w:t>Christian Cruz Jimenez</w:t>
        </w:r>
      </w:ins>
    </w:p>
    <w:p w14:paraId="3400052F" w14:textId="77777777" w:rsidR="003A4860" w:rsidRPr="00CB2CF1" w:rsidRDefault="003A4860" w:rsidP="003A4860">
      <w:pPr>
        <w:pStyle w:val="ListParagraph"/>
        <w:numPr>
          <w:ilvl w:val="0"/>
          <w:numId w:val="20"/>
        </w:numPr>
        <w:rPr>
          <w:ins w:id="795" w:author="asohmbom asohmbom" w:date="2021-09-14T01:40:00Z"/>
          <w:rFonts w:ascii="Times New Roman" w:hAnsi="Times New Roman" w:cs="Times New Roman"/>
        </w:rPr>
      </w:pPr>
      <w:ins w:id="796" w:author="asohmbom asohmbom" w:date="2021-09-14T01:40:00Z">
        <w:r w:rsidRPr="00CB2CF1">
          <w:rPr>
            <w:rFonts w:ascii="Times New Roman" w:hAnsi="Times New Roman" w:cs="Times New Roman"/>
          </w:rPr>
          <w:t>Daniel Avery</w:t>
        </w:r>
      </w:ins>
    </w:p>
    <w:p w14:paraId="7FD3B65C" w14:textId="77777777" w:rsidR="003A4860" w:rsidRPr="00CB2CF1" w:rsidRDefault="003A4860" w:rsidP="003A4860">
      <w:pPr>
        <w:pStyle w:val="ListParagraph"/>
        <w:numPr>
          <w:ilvl w:val="0"/>
          <w:numId w:val="20"/>
        </w:numPr>
        <w:rPr>
          <w:ins w:id="797" w:author="asohmbom asohmbom" w:date="2021-09-14T01:40:00Z"/>
          <w:rFonts w:ascii="Times New Roman" w:hAnsi="Times New Roman" w:cs="Times New Roman"/>
        </w:rPr>
      </w:pPr>
      <w:ins w:id="798" w:author="asohmbom asohmbom" w:date="2021-09-14T01:40:00Z">
        <w:r w:rsidRPr="00CB2CF1">
          <w:rPr>
            <w:rFonts w:ascii="Times New Roman" w:hAnsi="Times New Roman" w:cs="Times New Roman"/>
          </w:rPr>
          <w:t>Karen Crumb</w:t>
        </w:r>
      </w:ins>
    </w:p>
    <w:p w14:paraId="7807E2E7" w14:textId="77777777" w:rsidR="003A4860" w:rsidRPr="00CB2CF1" w:rsidRDefault="003A4860" w:rsidP="003A4860">
      <w:pPr>
        <w:pStyle w:val="ListParagraph"/>
        <w:numPr>
          <w:ilvl w:val="0"/>
          <w:numId w:val="20"/>
        </w:numPr>
        <w:rPr>
          <w:ins w:id="799" w:author="asohmbom asohmbom" w:date="2021-09-14T01:40:00Z"/>
          <w:rFonts w:ascii="Times New Roman" w:hAnsi="Times New Roman" w:cs="Times New Roman"/>
        </w:rPr>
      </w:pPr>
      <w:ins w:id="800" w:author="asohmbom asohmbom" w:date="2021-09-14T01:40:00Z">
        <w:r w:rsidRPr="00CB2CF1">
          <w:rPr>
            <w:rFonts w:ascii="Times New Roman" w:hAnsi="Times New Roman" w:cs="Times New Roman"/>
          </w:rPr>
          <w:t>Kevin Bell</w:t>
        </w:r>
      </w:ins>
    </w:p>
    <w:p w14:paraId="61989EF1" w14:textId="77777777" w:rsidR="003A4860" w:rsidRPr="00CB2CF1" w:rsidRDefault="003A4860" w:rsidP="003A4860">
      <w:pPr>
        <w:pStyle w:val="ListParagraph"/>
        <w:numPr>
          <w:ilvl w:val="0"/>
          <w:numId w:val="20"/>
        </w:numPr>
        <w:rPr>
          <w:ins w:id="801" w:author="asohmbom asohmbom" w:date="2021-09-14T01:40:00Z"/>
          <w:rFonts w:ascii="Times New Roman" w:hAnsi="Times New Roman" w:cs="Times New Roman"/>
        </w:rPr>
      </w:pPr>
      <w:ins w:id="802" w:author="asohmbom asohmbom" w:date="2021-09-14T01:40:00Z">
        <w:r w:rsidRPr="00CB2CF1">
          <w:rPr>
            <w:rFonts w:ascii="Times New Roman" w:hAnsi="Times New Roman" w:cs="Times New Roman"/>
          </w:rPr>
          <w:t>Sami Salim</w:t>
        </w:r>
      </w:ins>
    </w:p>
    <w:p w14:paraId="37167A76" w14:textId="77777777" w:rsidR="003A4860" w:rsidRPr="00CB2CF1" w:rsidRDefault="003A4860" w:rsidP="003A4860">
      <w:pPr>
        <w:pStyle w:val="ListParagraph"/>
        <w:numPr>
          <w:ilvl w:val="0"/>
          <w:numId w:val="20"/>
        </w:numPr>
        <w:rPr>
          <w:ins w:id="803" w:author="asohmbom asohmbom" w:date="2021-09-14T01:40:00Z"/>
          <w:rFonts w:ascii="Times New Roman" w:hAnsi="Times New Roman" w:cs="Times New Roman"/>
        </w:rPr>
      </w:pPr>
      <w:ins w:id="804" w:author="asohmbom asohmbom" w:date="2021-09-14T01:40:00Z">
        <w:r w:rsidRPr="00CB2CF1">
          <w:rPr>
            <w:rFonts w:ascii="Times New Roman" w:hAnsi="Times New Roman" w:cs="Times New Roman"/>
          </w:rPr>
          <w:t>Teresa Balbi</w:t>
        </w:r>
      </w:ins>
    </w:p>
    <w:p w14:paraId="7464E4D2" w14:textId="77777777" w:rsidR="003A4860" w:rsidRPr="00CB2CF1" w:rsidRDefault="003A4860" w:rsidP="003A4860">
      <w:pPr>
        <w:pStyle w:val="ListParagraph"/>
        <w:numPr>
          <w:ilvl w:val="0"/>
          <w:numId w:val="20"/>
        </w:numPr>
        <w:rPr>
          <w:ins w:id="805" w:author="asohmbom asohmbom" w:date="2021-09-14T01:40:00Z"/>
          <w:rFonts w:ascii="Times New Roman" w:hAnsi="Times New Roman" w:cs="Times New Roman"/>
        </w:rPr>
      </w:pPr>
      <w:ins w:id="806" w:author="asohmbom asohmbom" w:date="2021-09-14T01:40:00Z">
        <w:r w:rsidRPr="00CB2CF1">
          <w:rPr>
            <w:rFonts w:ascii="Times New Roman" w:hAnsi="Times New Roman" w:cs="Times New Roman"/>
          </w:rPr>
          <w:lastRenderedPageBreak/>
          <w:t>Endalkachew Girma</w:t>
        </w:r>
      </w:ins>
    </w:p>
    <w:p w14:paraId="5D7D3619" w14:textId="77777777" w:rsidR="003A4860" w:rsidRPr="00DD5B75" w:rsidRDefault="003A4860" w:rsidP="00FD76DC">
      <w:pPr>
        <w:spacing w:line="480" w:lineRule="auto"/>
        <w:ind w:left="720" w:hanging="720"/>
        <w:rPr>
          <w:rFonts w:cstheme="minorHAnsi"/>
        </w:rPr>
      </w:pPr>
    </w:p>
    <w:p w14:paraId="040E2D4C" w14:textId="77777777" w:rsidR="00FD76DC" w:rsidRPr="00DD5B75" w:rsidRDefault="00FD76DC" w:rsidP="00FD76DC">
      <w:pPr>
        <w:spacing w:line="480" w:lineRule="auto"/>
        <w:rPr>
          <w:rFonts w:cstheme="minorHAnsi"/>
        </w:rPr>
      </w:pPr>
    </w:p>
    <w:p w14:paraId="2EEC8152" w14:textId="77777777" w:rsidR="00FD76DC" w:rsidRPr="00DD5B75" w:rsidRDefault="00FD76DC" w:rsidP="00FD76DC">
      <w:pPr>
        <w:spacing w:line="480" w:lineRule="auto"/>
        <w:rPr>
          <w:rFonts w:cstheme="minorHAnsi"/>
        </w:rPr>
      </w:pPr>
    </w:p>
    <w:p w14:paraId="4229EFEB" w14:textId="77777777" w:rsidR="00FD76DC" w:rsidRPr="00DD5B75" w:rsidRDefault="00FD76DC" w:rsidP="00FD76DC">
      <w:pPr>
        <w:spacing w:line="480" w:lineRule="auto"/>
        <w:rPr>
          <w:rFonts w:cstheme="minorHAnsi"/>
        </w:rPr>
      </w:pPr>
    </w:p>
    <w:p w14:paraId="5DE5EF00" w14:textId="77777777" w:rsidR="00FD76DC" w:rsidRPr="00DD5B75" w:rsidRDefault="00FD76DC" w:rsidP="00FD76DC">
      <w:pPr>
        <w:spacing w:line="480" w:lineRule="auto"/>
        <w:rPr>
          <w:rFonts w:cstheme="minorHAnsi"/>
        </w:rPr>
      </w:pPr>
    </w:p>
    <w:p w14:paraId="3EA2A946" w14:textId="77777777" w:rsidR="00352E9E" w:rsidRPr="00FD76DC" w:rsidRDefault="00352E9E" w:rsidP="00FD76DC"/>
    <w:sectPr w:rsidR="00352E9E" w:rsidRPr="00FD76DC" w:rsidSect="00DD5B75">
      <w:head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DF424" w14:textId="77777777" w:rsidR="003F3562" w:rsidRDefault="003F3562">
      <w:r>
        <w:separator/>
      </w:r>
    </w:p>
  </w:endnote>
  <w:endnote w:type="continuationSeparator" w:id="0">
    <w:p w14:paraId="4E5FEE1C" w14:textId="77777777" w:rsidR="003F3562" w:rsidRDefault="003F3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97629" w14:textId="77777777" w:rsidR="003F3562" w:rsidRDefault="003F3562">
      <w:r>
        <w:separator/>
      </w:r>
    </w:p>
  </w:footnote>
  <w:footnote w:type="continuationSeparator" w:id="0">
    <w:p w14:paraId="0C0422EF" w14:textId="77777777" w:rsidR="003F3562" w:rsidRDefault="003F35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8D754" w14:textId="5889389C" w:rsidR="00360B5D" w:rsidRDefault="004A5CCA">
    <w:pPr>
      <w:pStyle w:val="Header"/>
      <w:tabs>
        <w:tab w:val="clear" w:pos="4680"/>
        <w:tab w:val="clear" w:pos="9360"/>
      </w:tabs>
      <w:jc w:val="right"/>
      <w:rPr>
        <w:color w:val="8496B0" w:themeColor="text2" w:themeTint="99"/>
      </w:rPr>
    </w:pPr>
    <w:r>
      <w:rPr>
        <w:rFonts w:ascii="Times New Roman" w:hAnsi="Times New Roman" w:cs="Times New Roman"/>
        <w:sz w:val="20"/>
        <w:szCs w:val="20"/>
      </w:rPr>
      <w:t xml:space="preserve">Software Requirements Specification for Memory Enhancer App                                                                  </w:t>
    </w:r>
    <w:r>
      <w:rPr>
        <w:color w:val="8496B0" w:themeColor="text2" w:themeTint="99"/>
      </w:rPr>
      <w:t xml:space="preserve">Page </w:t>
    </w: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p w14:paraId="73195CE5" w14:textId="77777777" w:rsidR="00360B5D" w:rsidRDefault="003F35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006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F6F3512"/>
    <w:multiLevelType w:val="hybridMultilevel"/>
    <w:tmpl w:val="774619DC"/>
    <w:lvl w:ilvl="0" w:tplc="5324227A">
      <w:start w:val="1"/>
      <w:numFmt w:val="decimal"/>
      <w:lvlText w:val="%1."/>
      <w:lvlJc w:val="left"/>
      <w:pPr>
        <w:ind w:left="720" w:hanging="360"/>
      </w:pPr>
    </w:lvl>
    <w:lvl w:ilvl="1" w:tplc="E9285F5A">
      <w:start w:val="1"/>
      <w:numFmt w:val="lowerLetter"/>
      <w:lvlText w:val="%2."/>
      <w:lvlJc w:val="left"/>
      <w:pPr>
        <w:ind w:left="1440" w:hanging="360"/>
      </w:pPr>
    </w:lvl>
    <w:lvl w:ilvl="2" w:tplc="7114907E">
      <w:start w:val="1"/>
      <w:numFmt w:val="lowerRoman"/>
      <w:lvlText w:val="%3."/>
      <w:lvlJc w:val="right"/>
      <w:pPr>
        <w:ind w:left="2160" w:hanging="180"/>
      </w:pPr>
    </w:lvl>
    <w:lvl w:ilvl="3" w:tplc="B4CEF026">
      <w:start w:val="1"/>
      <w:numFmt w:val="decimal"/>
      <w:lvlText w:val="%4."/>
      <w:lvlJc w:val="left"/>
      <w:pPr>
        <w:ind w:left="2880" w:hanging="360"/>
      </w:pPr>
    </w:lvl>
    <w:lvl w:ilvl="4" w:tplc="A264523E">
      <w:start w:val="1"/>
      <w:numFmt w:val="lowerLetter"/>
      <w:lvlText w:val="%5."/>
      <w:lvlJc w:val="left"/>
      <w:pPr>
        <w:ind w:left="3600" w:hanging="360"/>
      </w:pPr>
    </w:lvl>
    <w:lvl w:ilvl="5" w:tplc="74CAF940">
      <w:start w:val="1"/>
      <w:numFmt w:val="lowerRoman"/>
      <w:lvlText w:val="%6."/>
      <w:lvlJc w:val="right"/>
      <w:pPr>
        <w:ind w:left="4320" w:hanging="180"/>
      </w:pPr>
    </w:lvl>
    <w:lvl w:ilvl="6" w:tplc="90BCF876">
      <w:start w:val="1"/>
      <w:numFmt w:val="decimal"/>
      <w:lvlText w:val="%7."/>
      <w:lvlJc w:val="left"/>
      <w:pPr>
        <w:ind w:left="5040" w:hanging="360"/>
      </w:pPr>
    </w:lvl>
    <w:lvl w:ilvl="7" w:tplc="7018BBF6">
      <w:start w:val="1"/>
      <w:numFmt w:val="lowerLetter"/>
      <w:lvlText w:val="%8."/>
      <w:lvlJc w:val="left"/>
      <w:pPr>
        <w:ind w:left="5760" w:hanging="360"/>
      </w:pPr>
    </w:lvl>
    <w:lvl w:ilvl="8" w:tplc="568CC1F8">
      <w:start w:val="1"/>
      <w:numFmt w:val="lowerRoman"/>
      <w:lvlText w:val="%9."/>
      <w:lvlJc w:val="right"/>
      <w:pPr>
        <w:ind w:left="6480" w:hanging="180"/>
      </w:pPr>
    </w:lvl>
  </w:abstractNum>
  <w:abstractNum w:abstractNumId="2" w15:restartNumberingAfterBreak="0">
    <w:nsid w:val="1F540815"/>
    <w:multiLevelType w:val="hybridMultilevel"/>
    <w:tmpl w:val="73E6B8CA"/>
    <w:lvl w:ilvl="0" w:tplc="D6447C4E">
      <w:start w:val="1"/>
      <w:numFmt w:val="decimal"/>
      <w:lvlText w:val="%1."/>
      <w:lvlJc w:val="left"/>
      <w:pPr>
        <w:ind w:left="720" w:hanging="360"/>
      </w:pPr>
    </w:lvl>
    <w:lvl w:ilvl="1" w:tplc="64323110">
      <w:start w:val="1"/>
      <w:numFmt w:val="lowerLetter"/>
      <w:lvlText w:val="%2."/>
      <w:lvlJc w:val="left"/>
      <w:pPr>
        <w:ind w:left="1440" w:hanging="360"/>
      </w:pPr>
    </w:lvl>
    <w:lvl w:ilvl="2" w:tplc="B3E2608A">
      <w:start w:val="1"/>
      <w:numFmt w:val="lowerRoman"/>
      <w:lvlText w:val="%3."/>
      <w:lvlJc w:val="right"/>
      <w:pPr>
        <w:ind w:left="2160" w:hanging="180"/>
      </w:pPr>
    </w:lvl>
    <w:lvl w:ilvl="3" w:tplc="F64083E6">
      <w:start w:val="1"/>
      <w:numFmt w:val="decimal"/>
      <w:lvlText w:val="%4."/>
      <w:lvlJc w:val="left"/>
      <w:pPr>
        <w:ind w:left="2880" w:hanging="360"/>
      </w:pPr>
    </w:lvl>
    <w:lvl w:ilvl="4" w:tplc="81F077E8">
      <w:start w:val="1"/>
      <w:numFmt w:val="lowerLetter"/>
      <w:lvlText w:val="%5."/>
      <w:lvlJc w:val="left"/>
      <w:pPr>
        <w:ind w:left="3600" w:hanging="360"/>
      </w:pPr>
    </w:lvl>
    <w:lvl w:ilvl="5" w:tplc="7D78CE8C">
      <w:start w:val="1"/>
      <w:numFmt w:val="lowerRoman"/>
      <w:lvlText w:val="%6."/>
      <w:lvlJc w:val="right"/>
      <w:pPr>
        <w:ind w:left="4320" w:hanging="180"/>
      </w:pPr>
    </w:lvl>
    <w:lvl w:ilvl="6" w:tplc="4EE4D896">
      <w:start w:val="1"/>
      <w:numFmt w:val="decimal"/>
      <w:lvlText w:val="%7."/>
      <w:lvlJc w:val="left"/>
      <w:pPr>
        <w:ind w:left="5040" w:hanging="360"/>
      </w:pPr>
    </w:lvl>
    <w:lvl w:ilvl="7" w:tplc="A4A00630">
      <w:start w:val="1"/>
      <w:numFmt w:val="lowerLetter"/>
      <w:lvlText w:val="%8."/>
      <w:lvlJc w:val="left"/>
      <w:pPr>
        <w:ind w:left="5760" w:hanging="360"/>
      </w:pPr>
    </w:lvl>
    <w:lvl w:ilvl="8" w:tplc="E088720C">
      <w:start w:val="1"/>
      <w:numFmt w:val="lowerRoman"/>
      <w:lvlText w:val="%9."/>
      <w:lvlJc w:val="right"/>
      <w:pPr>
        <w:ind w:left="6480" w:hanging="180"/>
      </w:pPr>
    </w:lvl>
  </w:abstractNum>
  <w:abstractNum w:abstractNumId="3" w15:restartNumberingAfterBreak="0">
    <w:nsid w:val="258C349C"/>
    <w:multiLevelType w:val="hybridMultilevel"/>
    <w:tmpl w:val="9BB4C4A6"/>
    <w:lvl w:ilvl="0" w:tplc="04090001">
      <w:start w:val="1"/>
      <w:numFmt w:val="bullet"/>
      <w:lvlText w:val=""/>
      <w:lvlJc w:val="left"/>
      <w:pPr>
        <w:ind w:left="720" w:hanging="360"/>
      </w:pPr>
      <w:rPr>
        <w:rFonts w:ascii="Symbol" w:hAnsi="Symbol" w:hint="default"/>
      </w:rPr>
    </w:lvl>
    <w:lvl w:ilvl="1" w:tplc="54F6E3D6">
      <w:start w:val="1"/>
      <w:numFmt w:val="bullet"/>
      <w:lvlText w:val="o"/>
      <w:lvlJc w:val="left"/>
      <w:pPr>
        <w:ind w:left="1440" w:hanging="360"/>
      </w:pPr>
      <w:rPr>
        <w:rFonts w:ascii="Courier New" w:hAnsi="Courier New" w:hint="default"/>
      </w:rPr>
    </w:lvl>
    <w:lvl w:ilvl="2" w:tplc="3012A266">
      <w:start w:val="1"/>
      <w:numFmt w:val="bullet"/>
      <w:lvlText w:val=""/>
      <w:lvlJc w:val="left"/>
      <w:pPr>
        <w:ind w:left="2160" w:hanging="360"/>
      </w:pPr>
      <w:rPr>
        <w:rFonts w:ascii="Wingdings" w:hAnsi="Wingdings" w:hint="default"/>
      </w:rPr>
    </w:lvl>
    <w:lvl w:ilvl="3" w:tplc="B770E2E4">
      <w:start w:val="1"/>
      <w:numFmt w:val="bullet"/>
      <w:lvlText w:val=""/>
      <w:lvlJc w:val="left"/>
      <w:pPr>
        <w:ind w:left="2880" w:hanging="360"/>
      </w:pPr>
      <w:rPr>
        <w:rFonts w:ascii="Symbol" w:hAnsi="Symbol" w:hint="default"/>
      </w:rPr>
    </w:lvl>
    <w:lvl w:ilvl="4" w:tplc="F2C073F4">
      <w:start w:val="1"/>
      <w:numFmt w:val="bullet"/>
      <w:lvlText w:val="o"/>
      <w:lvlJc w:val="left"/>
      <w:pPr>
        <w:ind w:left="3600" w:hanging="360"/>
      </w:pPr>
      <w:rPr>
        <w:rFonts w:ascii="Courier New" w:hAnsi="Courier New" w:hint="default"/>
      </w:rPr>
    </w:lvl>
    <w:lvl w:ilvl="5" w:tplc="E9DEB26A">
      <w:start w:val="1"/>
      <w:numFmt w:val="bullet"/>
      <w:lvlText w:val=""/>
      <w:lvlJc w:val="left"/>
      <w:pPr>
        <w:ind w:left="4320" w:hanging="360"/>
      </w:pPr>
      <w:rPr>
        <w:rFonts w:ascii="Wingdings" w:hAnsi="Wingdings" w:hint="default"/>
      </w:rPr>
    </w:lvl>
    <w:lvl w:ilvl="6" w:tplc="2C3A1CE4">
      <w:start w:val="1"/>
      <w:numFmt w:val="bullet"/>
      <w:lvlText w:val=""/>
      <w:lvlJc w:val="left"/>
      <w:pPr>
        <w:ind w:left="5040" w:hanging="360"/>
      </w:pPr>
      <w:rPr>
        <w:rFonts w:ascii="Symbol" w:hAnsi="Symbol" w:hint="default"/>
      </w:rPr>
    </w:lvl>
    <w:lvl w:ilvl="7" w:tplc="E0105912">
      <w:start w:val="1"/>
      <w:numFmt w:val="bullet"/>
      <w:lvlText w:val="o"/>
      <w:lvlJc w:val="left"/>
      <w:pPr>
        <w:ind w:left="5760" w:hanging="360"/>
      </w:pPr>
      <w:rPr>
        <w:rFonts w:ascii="Courier New" w:hAnsi="Courier New" w:hint="default"/>
      </w:rPr>
    </w:lvl>
    <w:lvl w:ilvl="8" w:tplc="603EA8D4">
      <w:start w:val="1"/>
      <w:numFmt w:val="bullet"/>
      <w:lvlText w:val=""/>
      <w:lvlJc w:val="left"/>
      <w:pPr>
        <w:ind w:left="6480" w:hanging="360"/>
      </w:pPr>
      <w:rPr>
        <w:rFonts w:ascii="Wingdings" w:hAnsi="Wingdings" w:hint="default"/>
      </w:rPr>
    </w:lvl>
  </w:abstractNum>
  <w:abstractNum w:abstractNumId="4" w15:restartNumberingAfterBreak="0">
    <w:nsid w:val="2D240C62"/>
    <w:multiLevelType w:val="hybridMultilevel"/>
    <w:tmpl w:val="939EB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425ECB"/>
    <w:multiLevelType w:val="hybridMultilevel"/>
    <w:tmpl w:val="B22CF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070AF8"/>
    <w:multiLevelType w:val="multilevel"/>
    <w:tmpl w:val="A36611FC"/>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39563B8"/>
    <w:multiLevelType w:val="multilevel"/>
    <w:tmpl w:val="0C825818"/>
    <w:styleLink w:val="CurrentList2"/>
    <w:lvl w:ilvl="0">
      <w:start w:val="1"/>
      <w:numFmt w:val="upperRoman"/>
      <w:lvlText w:val="%1."/>
      <w:lvlJc w:val="right"/>
      <w:pPr>
        <w:ind w:left="540" w:hanging="18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E9D1909"/>
    <w:multiLevelType w:val="hybridMultilevel"/>
    <w:tmpl w:val="E83A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A3772F"/>
    <w:multiLevelType w:val="hybridMultilevel"/>
    <w:tmpl w:val="10FABA44"/>
    <w:lvl w:ilvl="0" w:tplc="45CC1B9E">
      <w:start w:val="1"/>
      <w:numFmt w:val="bullet"/>
      <w:lvlText w:val=""/>
      <w:lvlJc w:val="left"/>
      <w:pPr>
        <w:ind w:left="720" w:hanging="360"/>
      </w:pPr>
      <w:rPr>
        <w:rFonts w:ascii="Symbol" w:hAnsi="Symbol" w:hint="default"/>
      </w:rPr>
    </w:lvl>
    <w:lvl w:ilvl="1" w:tplc="DD78C280">
      <w:start w:val="1"/>
      <w:numFmt w:val="bullet"/>
      <w:lvlText w:val="o"/>
      <w:lvlJc w:val="left"/>
      <w:pPr>
        <w:ind w:left="1440" w:hanging="360"/>
      </w:pPr>
      <w:rPr>
        <w:rFonts w:ascii="Courier New" w:hAnsi="Courier New" w:hint="default"/>
      </w:rPr>
    </w:lvl>
    <w:lvl w:ilvl="2" w:tplc="2384D6CC">
      <w:start w:val="1"/>
      <w:numFmt w:val="bullet"/>
      <w:lvlText w:val=""/>
      <w:lvlJc w:val="left"/>
      <w:pPr>
        <w:ind w:left="2160" w:hanging="360"/>
      </w:pPr>
      <w:rPr>
        <w:rFonts w:ascii="Wingdings" w:hAnsi="Wingdings" w:hint="default"/>
      </w:rPr>
    </w:lvl>
    <w:lvl w:ilvl="3" w:tplc="EDB2889E">
      <w:start w:val="1"/>
      <w:numFmt w:val="bullet"/>
      <w:lvlText w:val=""/>
      <w:lvlJc w:val="left"/>
      <w:pPr>
        <w:ind w:left="2880" w:hanging="360"/>
      </w:pPr>
      <w:rPr>
        <w:rFonts w:ascii="Symbol" w:hAnsi="Symbol" w:hint="default"/>
      </w:rPr>
    </w:lvl>
    <w:lvl w:ilvl="4" w:tplc="A4889632">
      <w:start w:val="1"/>
      <w:numFmt w:val="bullet"/>
      <w:lvlText w:val="o"/>
      <w:lvlJc w:val="left"/>
      <w:pPr>
        <w:ind w:left="3600" w:hanging="360"/>
      </w:pPr>
      <w:rPr>
        <w:rFonts w:ascii="Courier New" w:hAnsi="Courier New" w:hint="default"/>
      </w:rPr>
    </w:lvl>
    <w:lvl w:ilvl="5" w:tplc="80884090">
      <w:start w:val="1"/>
      <w:numFmt w:val="bullet"/>
      <w:lvlText w:val=""/>
      <w:lvlJc w:val="left"/>
      <w:pPr>
        <w:ind w:left="4320" w:hanging="360"/>
      </w:pPr>
      <w:rPr>
        <w:rFonts w:ascii="Wingdings" w:hAnsi="Wingdings" w:hint="default"/>
      </w:rPr>
    </w:lvl>
    <w:lvl w:ilvl="6" w:tplc="3DAC70B6">
      <w:start w:val="1"/>
      <w:numFmt w:val="bullet"/>
      <w:lvlText w:val=""/>
      <w:lvlJc w:val="left"/>
      <w:pPr>
        <w:ind w:left="5040" w:hanging="360"/>
      </w:pPr>
      <w:rPr>
        <w:rFonts w:ascii="Symbol" w:hAnsi="Symbol" w:hint="default"/>
      </w:rPr>
    </w:lvl>
    <w:lvl w:ilvl="7" w:tplc="98F6B49C">
      <w:start w:val="1"/>
      <w:numFmt w:val="bullet"/>
      <w:lvlText w:val="o"/>
      <w:lvlJc w:val="left"/>
      <w:pPr>
        <w:ind w:left="5760" w:hanging="360"/>
      </w:pPr>
      <w:rPr>
        <w:rFonts w:ascii="Courier New" w:hAnsi="Courier New" w:hint="default"/>
      </w:rPr>
    </w:lvl>
    <w:lvl w:ilvl="8" w:tplc="76F617C4">
      <w:start w:val="1"/>
      <w:numFmt w:val="bullet"/>
      <w:lvlText w:val=""/>
      <w:lvlJc w:val="left"/>
      <w:pPr>
        <w:ind w:left="6480" w:hanging="360"/>
      </w:pPr>
      <w:rPr>
        <w:rFonts w:ascii="Wingdings" w:hAnsi="Wingdings" w:hint="default"/>
      </w:rPr>
    </w:lvl>
  </w:abstractNum>
  <w:abstractNum w:abstractNumId="10" w15:restartNumberingAfterBreak="0">
    <w:nsid w:val="58D647AB"/>
    <w:multiLevelType w:val="hybridMultilevel"/>
    <w:tmpl w:val="4224C28C"/>
    <w:lvl w:ilvl="0" w:tplc="157A6B22">
      <w:start w:val="1"/>
      <w:numFmt w:val="bullet"/>
      <w:lvlText w:val=""/>
      <w:lvlJc w:val="left"/>
      <w:pPr>
        <w:ind w:left="720" w:hanging="360"/>
      </w:pPr>
      <w:rPr>
        <w:rFonts w:ascii="Symbol" w:hAnsi="Symbol" w:hint="default"/>
      </w:rPr>
    </w:lvl>
    <w:lvl w:ilvl="1" w:tplc="4F2CAFC6">
      <w:start w:val="1"/>
      <w:numFmt w:val="bullet"/>
      <w:lvlText w:val="o"/>
      <w:lvlJc w:val="left"/>
      <w:pPr>
        <w:ind w:left="1440" w:hanging="360"/>
      </w:pPr>
      <w:rPr>
        <w:rFonts w:ascii="Courier New" w:hAnsi="Courier New" w:hint="default"/>
      </w:rPr>
    </w:lvl>
    <w:lvl w:ilvl="2" w:tplc="F4E469B2">
      <w:start w:val="1"/>
      <w:numFmt w:val="bullet"/>
      <w:lvlText w:val=""/>
      <w:lvlJc w:val="left"/>
      <w:pPr>
        <w:ind w:left="2160" w:hanging="360"/>
      </w:pPr>
      <w:rPr>
        <w:rFonts w:ascii="Wingdings" w:hAnsi="Wingdings" w:hint="default"/>
      </w:rPr>
    </w:lvl>
    <w:lvl w:ilvl="3" w:tplc="5128EA74">
      <w:start w:val="1"/>
      <w:numFmt w:val="bullet"/>
      <w:lvlText w:val=""/>
      <w:lvlJc w:val="left"/>
      <w:pPr>
        <w:ind w:left="2880" w:hanging="360"/>
      </w:pPr>
      <w:rPr>
        <w:rFonts w:ascii="Symbol" w:hAnsi="Symbol" w:hint="default"/>
      </w:rPr>
    </w:lvl>
    <w:lvl w:ilvl="4" w:tplc="E5022B02">
      <w:start w:val="1"/>
      <w:numFmt w:val="bullet"/>
      <w:lvlText w:val="o"/>
      <w:lvlJc w:val="left"/>
      <w:pPr>
        <w:ind w:left="3600" w:hanging="360"/>
      </w:pPr>
      <w:rPr>
        <w:rFonts w:ascii="Courier New" w:hAnsi="Courier New" w:hint="default"/>
      </w:rPr>
    </w:lvl>
    <w:lvl w:ilvl="5" w:tplc="6766493E">
      <w:start w:val="1"/>
      <w:numFmt w:val="bullet"/>
      <w:lvlText w:val=""/>
      <w:lvlJc w:val="left"/>
      <w:pPr>
        <w:ind w:left="4320" w:hanging="360"/>
      </w:pPr>
      <w:rPr>
        <w:rFonts w:ascii="Wingdings" w:hAnsi="Wingdings" w:hint="default"/>
      </w:rPr>
    </w:lvl>
    <w:lvl w:ilvl="6" w:tplc="64685AB2">
      <w:start w:val="1"/>
      <w:numFmt w:val="bullet"/>
      <w:lvlText w:val=""/>
      <w:lvlJc w:val="left"/>
      <w:pPr>
        <w:ind w:left="5040" w:hanging="360"/>
      </w:pPr>
      <w:rPr>
        <w:rFonts w:ascii="Symbol" w:hAnsi="Symbol" w:hint="default"/>
      </w:rPr>
    </w:lvl>
    <w:lvl w:ilvl="7" w:tplc="E298994A">
      <w:start w:val="1"/>
      <w:numFmt w:val="bullet"/>
      <w:lvlText w:val="o"/>
      <w:lvlJc w:val="left"/>
      <w:pPr>
        <w:ind w:left="5760" w:hanging="360"/>
      </w:pPr>
      <w:rPr>
        <w:rFonts w:ascii="Courier New" w:hAnsi="Courier New" w:hint="default"/>
      </w:rPr>
    </w:lvl>
    <w:lvl w:ilvl="8" w:tplc="5AB683AC">
      <w:start w:val="1"/>
      <w:numFmt w:val="bullet"/>
      <w:lvlText w:val=""/>
      <w:lvlJc w:val="left"/>
      <w:pPr>
        <w:ind w:left="6480" w:hanging="360"/>
      </w:pPr>
      <w:rPr>
        <w:rFonts w:ascii="Wingdings" w:hAnsi="Wingdings" w:hint="default"/>
      </w:rPr>
    </w:lvl>
  </w:abstractNum>
  <w:abstractNum w:abstractNumId="11" w15:restartNumberingAfterBreak="0">
    <w:nsid w:val="590D2063"/>
    <w:multiLevelType w:val="hybridMultilevel"/>
    <w:tmpl w:val="5F20D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721C4"/>
    <w:multiLevelType w:val="hybridMultilevel"/>
    <w:tmpl w:val="4F3AC286"/>
    <w:lvl w:ilvl="0" w:tplc="3878D5FC">
      <w:start w:val="1"/>
      <w:numFmt w:val="bullet"/>
      <w:lvlText w:val="·"/>
      <w:lvlJc w:val="left"/>
      <w:pPr>
        <w:ind w:left="720" w:hanging="360"/>
      </w:pPr>
      <w:rPr>
        <w:rFonts w:ascii="Symbol" w:hAnsi="Symbol" w:hint="default"/>
      </w:rPr>
    </w:lvl>
    <w:lvl w:ilvl="1" w:tplc="DF963BFE">
      <w:start w:val="1"/>
      <w:numFmt w:val="bullet"/>
      <w:lvlText w:val="o"/>
      <w:lvlJc w:val="left"/>
      <w:pPr>
        <w:ind w:left="1440" w:hanging="360"/>
      </w:pPr>
      <w:rPr>
        <w:rFonts w:ascii="Courier New" w:hAnsi="Courier New" w:hint="default"/>
      </w:rPr>
    </w:lvl>
    <w:lvl w:ilvl="2" w:tplc="0C5A357C">
      <w:start w:val="1"/>
      <w:numFmt w:val="bullet"/>
      <w:lvlText w:val=""/>
      <w:lvlJc w:val="left"/>
      <w:pPr>
        <w:ind w:left="2160" w:hanging="360"/>
      </w:pPr>
      <w:rPr>
        <w:rFonts w:ascii="Wingdings" w:hAnsi="Wingdings" w:hint="default"/>
      </w:rPr>
    </w:lvl>
    <w:lvl w:ilvl="3" w:tplc="44AA7DC2">
      <w:start w:val="1"/>
      <w:numFmt w:val="bullet"/>
      <w:lvlText w:val=""/>
      <w:lvlJc w:val="left"/>
      <w:pPr>
        <w:ind w:left="2880" w:hanging="360"/>
      </w:pPr>
      <w:rPr>
        <w:rFonts w:ascii="Symbol" w:hAnsi="Symbol" w:hint="default"/>
      </w:rPr>
    </w:lvl>
    <w:lvl w:ilvl="4" w:tplc="1F4AAA7A">
      <w:start w:val="1"/>
      <w:numFmt w:val="bullet"/>
      <w:lvlText w:val="o"/>
      <w:lvlJc w:val="left"/>
      <w:pPr>
        <w:ind w:left="3600" w:hanging="360"/>
      </w:pPr>
      <w:rPr>
        <w:rFonts w:ascii="Courier New" w:hAnsi="Courier New" w:hint="default"/>
      </w:rPr>
    </w:lvl>
    <w:lvl w:ilvl="5" w:tplc="82C07A8E">
      <w:start w:val="1"/>
      <w:numFmt w:val="bullet"/>
      <w:lvlText w:val=""/>
      <w:lvlJc w:val="left"/>
      <w:pPr>
        <w:ind w:left="4320" w:hanging="360"/>
      </w:pPr>
      <w:rPr>
        <w:rFonts w:ascii="Wingdings" w:hAnsi="Wingdings" w:hint="default"/>
      </w:rPr>
    </w:lvl>
    <w:lvl w:ilvl="6" w:tplc="25628920">
      <w:start w:val="1"/>
      <w:numFmt w:val="bullet"/>
      <w:lvlText w:val=""/>
      <w:lvlJc w:val="left"/>
      <w:pPr>
        <w:ind w:left="5040" w:hanging="360"/>
      </w:pPr>
      <w:rPr>
        <w:rFonts w:ascii="Symbol" w:hAnsi="Symbol" w:hint="default"/>
      </w:rPr>
    </w:lvl>
    <w:lvl w:ilvl="7" w:tplc="EFD679EA">
      <w:start w:val="1"/>
      <w:numFmt w:val="bullet"/>
      <w:lvlText w:val="o"/>
      <w:lvlJc w:val="left"/>
      <w:pPr>
        <w:ind w:left="5760" w:hanging="360"/>
      </w:pPr>
      <w:rPr>
        <w:rFonts w:ascii="Courier New" w:hAnsi="Courier New" w:hint="default"/>
      </w:rPr>
    </w:lvl>
    <w:lvl w:ilvl="8" w:tplc="654A44E8">
      <w:start w:val="1"/>
      <w:numFmt w:val="bullet"/>
      <w:lvlText w:val=""/>
      <w:lvlJc w:val="left"/>
      <w:pPr>
        <w:ind w:left="6480" w:hanging="360"/>
      </w:pPr>
      <w:rPr>
        <w:rFonts w:ascii="Wingdings" w:hAnsi="Wingdings" w:hint="default"/>
      </w:rPr>
    </w:lvl>
  </w:abstractNum>
  <w:abstractNum w:abstractNumId="13" w15:restartNumberingAfterBreak="0">
    <w:nsid w:val="66481BCE"/>
    <w:multiLevelType w:val="multilevel"/>
    <w:tmpl w:val="B6D46A4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F37F57"/>
    <w:multiLevelType w:val="hybridMultilevel"/>
    <w:tmpl w:val="DE786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725900"/>
    <w:multiLevelType w:val="hybridMultilevel"/>
    <w:tmpl w:val="986E3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BB4409"/>
    <w:multiLevelType w:val="hybridMultilevel"/>
    <w:tmpl w:val="9224EE0C"/>
    <w:lvl w:ilvl="0" w:tplc="FD16D630">
      <w:start w:val="1"/>
      <w:numFmt w:val="bullet"/>
      <w:lvlText w:val=""/>
      <w:lvlJc w:val="left"/>
      <w:pPr>
        <w:ind w:left="720" w:hanging="360"/>
      </w:pPr>
      <w:rPr>
        <w:rFonts w:ascii="Symbol" w:hAnsi="Symbol" w:hint="default"/>
      </w:rPr>
    </w:lvl>
    <w:lvl w:ilvl="1" w:tplc="6EFE7736">
      <w:start w:val="1"/>
      <w:numFmt w:val="bullet"/>
      <w:lvlText w:val="o"/>
      <w:lvlJc w:val="left"/>
      <w:pPr>
        <w:ind w:left="1440" w:hanging="360"/>
      </w:pPr>
      <w:rPr>
        <w:rFonts w:ascii="Courier New" w:hAnsi="Courier New" w:hint="default"/>
      </w:rPr>
    </w:lvl>
    <w:lvl w:ilvl="2" w:tplc="C0D684DC">
      <w:start w:val="1"/>
      <w:numFmt w:val="bullet"/>
      <w:lvlText w:val=""/>
      <w:lvlJc w:val="left"/>
      <w:pPr>
        <w:ind w:left="2160" w:hanging="360"/>
      </w:pPr>
      <w:rPr>
        <w:rFonts w:ascii="Wingdings" w:hAnsi="Wingdings" w:hint="default"/>
      </w:rPr>
    </w:lvl>
    <w:lvl w:ilvl="3" w:tplc="89AC2D4E">
      <w:start w:val="1"/>
      <w:numFmt w:val="bullet"/>
      <w:lvlText w:val=""/>
      <w:lvlJc w:val="left"/>
      <w:pPr>
        <w:ind w:left="2880" w:hanging="360"/>
      </w:pPr>
      <w:rPr>
        <w:rFonts w:ascii="Symbol" w:hAnsi="Symbol" w:hint="default"/>
      </w:rPr>
    </w:lvl>
    <w:lvl w:ilvl="4" w:tplc="6876F346">
      <w:start w:val="1"/>
      <w:numFmt w:val="bullet"/>
      <w:lvlText w:val="o"/>
      <w:lvlJc w:val="left"/>
      <w:pPr>
        <w:ind w:left="3600" w:hanging="360"/>
      </w:pPr>
      <w:rPr>
        <w:rFonts w:ascii="Courier New" w:hAnsi="Courier New" w:hint="default"/>
      </w:rPr>
    </w:lvl>
    <w:lvl w:ilvl="5" w:tplc="7D500A8E">
      <w:start w:val="1"/>
      <w:numFmt w:val="bullet"/>
      <w:lvlText w:val=""/>
      <w:lvlJc w:val="left"/>
      <w:pPr>
        <w:ind w:left="4320" w:hanging="360"/>
      </w:pPr>
      <w:rPr>
        <w:rFonts w:ascii="Wingdings" w:hAnsi="Wingdings" w:hint="default"/>
      </w:rPr>
    </w:lvl>
    <w:lvl w:ilvl="6" w:tplc="4D38CEE0">
      <w:start w:val="1"/>
      <w:numFmt w:val="bullet"/>
      <w:lvlText w:val=""/>
      <w:lvlJc w:val="left"/>
      <w:pPr>
        <w:ind w:left="5040" w:hanging="360"/>
      </w:pPr>
      <w:rPr>
        <w:rFonts w:ascii="Symbol" w:hAnsi="Symbol" w:hint="default"/>
      </w:rPr>
    </w:lvl>
    <w:lvl w:ilvl="7" w:tplc="01384210">
      <w:start w:val="1"/>
      <w:numFmt w:val="bullet"/>
      <w:lvlText w:val="o"/>
      <w:lvlJc w:val="left"/>
      <w:pPr>
        <w:ind w:left="5760" w:hanging="360"/>
      </w:pPr>
      <w:rPr>
        <w:rFonts w:ascii="Courier New" w:hAnsi="Courier New" w:hint="default"/>
      </w:rPr>
    </w:lvl>
    <w:lvl w:ilvl="8" w:tplc="E4B24566">
      <w:start w:val="1"/>
      <w:numFmt w:val="bullet"/>
      <w:lvlText w:val=""/>
      <w:lvlJc w:val="left"/>
      <w:pPr>
        <w:ind w:left="6480" w:hanging="360"/>
      </w:pPr>
      <w:rPr>
        <w:rFonts w:ascii="Wingdings" w:hAnsi="Wingdings" w:hint="default"/>
      </w:rPr>
    </w:lvl>
  </w:abstractNum>
  <w:abstractNum w:abstractNumId="17" w15:restartNumberingAfterBreak="0">
    <w:nsid w:val="6CF71740"/>
    <w:multiLevelType w:val="hybridMultilevel"/>
    <w:tmpl w:val="50868092"/>
    <w:lvl w:ilvl="0" w:tplc="DF7C18A4">
      <w:start w:val="1"/>
      <w:numFmt w:val="bullet"/>
      <w:lvlText w:val=""/>
      <w:lvlJc w:val="left"/>
      <w:pPr>
        <w:ind w:left="720" w:hanging="360"/>
      </w:pPr>
      <w:rPr>
        <w:rFonts w:ascii="Symbol" w:hAnsi="Symbol" w:hint="default"/>
      </w:rPr>
    </w:lvl>
    <w:lvl w:ilvl="1" w:tplc="CC206670">
      <w:start w:val="1"/>
      <w:numFmt w:val="bullet"/>
      <w:lvlText w:val="o"/>
      <w:lvlJc w:val="left"/>
      <w:pPr>
        <w:ind w:left="1440" w:hanging="360"/>
      </w:pPr>
      <w:rPr>
        <w:rFonts w:ascii="Courier New" w:hAnsi="Courier New" w:hint="default"/>
      </w:rPr>
    </w:lvl>
    <w:lvl w:ilvl="2" w:tplc="30ACC05E">
      <w:start w:val="1"/>
      <w:numFmt w:val="bullet"/>
      <w:lvlText w:val=""/>
      <w:lvlJc w:val="left"/>
      <w:pPr>
        <w:ind w:left="2160" w:hanging="360"/>
      </w:pPr>
      <w:rPr>
        <w:rFonts w:ascii="Wingdings" w:hAnsi="Wingdings" w:hint="default"/>
      </w:rPr>
    </w:lvl>
    <w:lvl w:ilvl="3" w:tplc="7DE8CB80">
      <w:start w:val="1"/>
      <w:numFmt w:val="bullet"/>
      <w:lvlText w:val=""/>
      <w:lvlJc w:val="left"/>
      <w:pPr>
        <w:ind w:left="2880" w:hanging="360"/>
      </w:pPr>
      <w:rPr>
        <w:rFonts w:ascii="Symbol" w:hAnsi="Symbol" w:hint="default"/>
      </w:rPr>
    </w:lvl>
    <w:lvl w:ilvl="4" w:tplc="95F69A2A">
      <w:start w:val="1"/>
      <w:numFmt w:val="bullet"/>
      <w:lvlText w:val="o"/>
      <w:lvlJc w:val="left"/>
      <w:pPr>
        <w:ind w:left="3600" w:hanging="360"/>
      </w:pPr>
      <w:rPr>
        <w:rFonts w:ascii="Courier New" w:hAnsi="Courier New" w:hint="default"/>
      </w:rPr>
    </w:lvl>
    <w:lvl w:ilvl="5" w:tplc="BCAC99B6">
      <w:start w:val="1"/>
      <w:numFmt w:val="bullet"/>
      <w:lvlText w:val=""/>
      <w:lvlJc w:val="left"/>
      <w:pPr>
        <w:ind w:left="4320" w:hanging="360"/>
      </w:pPr>
      <w:rPr>
        <w:rFonts w:ascii="Wingdings" w:hAnsi="Wingdings" w:hint="default"/>
      </w:rPr>
    </w:lvl>
    <w:lvl w:ilvl="6" w:tplc="87F437E2">
      <w:start w:val="1"/>
      <w:numFmt w:val="bullet"/>
      <w:lvlText w:val=""/>
      <w:lvlJc w:val="left"/>
      <w:pPr>
        <w:ind w:left="5040" w:hanging="360"/>
      </w:pPr>
      <w:rPr>
        <w:rFonts w:ascii="Symbol" w:hAnsi="Symbol" w:hint="default"/>
      </w:rPr>
    </w:lvl>
    <w:lvl w:ilvl="7" w:tplc="5358F032">
      <w:start w:val="1"/>
      <w:numFmt w:val="bullet"/>
      <w:lvlText w:val="o"/>
      <w:lvlJc w:val="left"/>
      <w:pPr>
        <w:ind w:left="5760" w:hanging="360"/>
      </w:pPr>
      <w:rPr>
        <w:rFonts w:ascii="Courier New" w:hAnsi="Courier New" w:hint="default"/>
      </w:rPr>
    </w:lvl>
    <w:lvl w:ilvl="8" w:tplc="444C7F7E">
      <w:start w:val="1"/>
      <w:numFmt w:val="bullet"/>
      <w:lvlText w:val=""/>
      <w:lvlJc w:val="left"/>
      <w:pPr>
        <w:ind w:left="6480" w:hanging="360"/>
      </w:pPr>
      <w:rPr>
        <w:rFonts w:ascii="Wingdings" w:hAnsi="Wingdings" w:hint="default"/>
      </w:rPr>
    </w:lvl>
  </w:abstractNum>
  <w:abstractNum w:abstractNumId="18" w15:restartNumberingAfterBreak="0">
    <w:nsid w:val="71E115D3"/>
    <w:multiLevelType w:val="multilevel"/>
    <w:tmpl w:val="C5A8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2336FD9"/>
    <w:multiLevelType w:val="hybridMultilevel"/>
    <w:tmpl w:val="D918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D4A98"/>
    <w:multiLevelType w:val="multilevel"/>
    <w:tmpl w:val="B66A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0"/>
  </w:num>
  <w:num w:numId="3">
    <w:abstractNumId w:val="16"/>
  </w:num>
  <w:num w:numId="4">
    <w:abstractNumId w:val="0"/>
  </w:num>
  <w:num w:numId="5">
    <w:abstractNumId w:val="0"/>
  </w:num>
  <w:num w:numId="6">
    <w:abstractNumId w:val="0"/>
  </w:num>
  <w:num w:numId="7">
    <w:abstractNumId w:val="1"/>
  </w:num>
  <w:num w:numId="8">
    <w:abstractNumId w:val="17"/>
  </w:num>
  <w:num w:numId="9">
    <w:abstractNumId w:val="9"/>
  </w:num>
  <w:num w:numId="10">
    <w:abstractNumId w:val="20"/>
  </w:num>
  <w:num w:numId="11">
    <w:abstractNumId w:val="18"/>
  </w:num>
  <w:num w:numId="12">
    <w:abstractNumId w:val="13"/>
  </w:num>
  <w:num w:numId="13">
    <w:abstractNumId w:val="6"/>
  </w:num>
  <w:num w:numId="14">
    <w:abstractNumId w:val="7"/>
  </w:num>
  <w:num w:numId="15">
    <w:abstractNumId w:val="11"/>
  </w:num>
  <w:num w:numId="16">
    <w:abstractNumId w:val="4"/>
  </w:num>
  <w:num w:numId="17">
    <w:abstractNumId w:val="5"/>
  </w:num>
  <w:num w:numId="18">
    <w:abstractNumId w:val="12"/>
  </w:num>
  <w:num w:numId="19">
    <w:abstractNumId w:val="3"/>
  </w:num>
  <w:num w:numId="20">
    <w:abstractNumId w:val="14"/>
  </w:num>
  <w:num w:numId="21">
    <w:abstractNumId w:val="15"/>
  </w:num>
  <w:num w:numId="22">
    <w:abstractNumId w:val="8"/>
  </w:num>
  <w:num w:numId="23">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sohmbom asohmbom">
    <w15:presenceInfo w15:providerId="Windows Live" w15:userId="dfb98763537304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AE4"/>
    <w:rsid w:val="000512FD"/>
    <w:rsid w:val="00067DE5"/>
    <w:rsid w:val="000C3790"/>
    <w:rsid w:val="000D4DB0"/>
    <w:rsid w:val="000E6261"/>
    <w:rsid w:val="00105958"/>
    <w:rsid w:val="0010633F"/>
    <w:rsid w:val="00110B96"/>
    <w:rsid w:val="0012384B"/>
    <w:rsid w:val="001253B5"/>
    <w:rsid w:val="00150D50"/>
    <w:rsid w:val="00152E22"/>
    <w:rsid w:val="001643DE"/>
    <w:rsid w:val="0016662C"/>
    <w:rsid w:val="00181B54"/>
    <w:rsid w:val="00183F12"/>
    <w:rsid w:val="00193384"/>
    <w:rsid w:val="001A0A21"/>
    <w:rsid w:val="001D4BE0"/>
    <w:rsid w:val="00243750"/>
    <w:rsid w:val="00267BC5"/>
    <w:rsid w:val="00277714"/>
    <w:rsid w:val="002A4D92"/>
    <w:rsid w:val="002B6719"/>
    <w:rsid w:val="00305258"/>
    <w:rsid w:val="00352E9E"/>
    <w:rsid w:val="003604A0"/>
    <w:rsid w:val="00380449"/>
    <w:rsid w:val="003A4860"/>
    <w:rsid w:val="003C242A"/>
    <w:rsid w:val="003C748E"/>
    <w:rsid w:val="003F3562"/>
    <w:rsid w:val="00412E80"/>
    <w:rsid w:val="0041F8C6"/>
    <w:rsid w:val="00440688"/>
    <w:rsid w:val="004702C4"/>
    <w:rsid w:val="00472F80"/>
    <w:rsid w:val="004A5CCA"/>
    <w:rsid w:val="004C3802"/>
    <w:rsid w:val="004C7D58"/>
    <w:rsid w:val="00514B35"/>
    <w:rsid w:val="00524EF1"/>
    <w:rsid w:val="00526E21"/>
    <w:rsid w:val="00531253"/>
    <w:rsid w:val="005D24AB"/>
    <w:rsid w:val="005F3135"/>
    <w:rsid w:val="00620070"/>
    <w:rsid w:val="006329E8"/>
    <w:rsid w:val="00633FFB"/>
    <w:rsid w:val="006345D6"/>
    <w:rsid w:val="006442F0"/>
    <w:rsid w:val="00665285"/>
    <w:rsid w:val="00666AB4"/>
    <w:rsid w:val="006757E8"/>
    <w:rsid w:val="0068020D"/>
    <w:rsid w:val="00695CE3"/>
    <w:rsid w:val="006B6CC5"/>
    <w:rsid w:val="006D16C2"/>
    <w:rsid w:val="006E27CD"/>
    <w:rsid w:val="0074035D"/>
    <w:rsid w:val="007576E1"/>
    <w:rsid w:val="007715A9"/>
    <w:rsid w:val="00784796"/>
    <w:rsid w:val="007A342A"/>
    <w:rsid w:val="007A7156"/>
    <w:rsid w:val="007B4D1E"/>
    <w:rsid w:val="007F41DA"/>
    <w:rsid w:val="00835AB1"/>
    <w:rsid w:val="00866C15"/>
    <w:rsid w:val="0089243A"/>
    <w:rsid w:val="009102FC"/>
    <w:rsid w:val="00923242"/>
    <w:rsid w:val="00935B4C"/>
    <w:rsid w:val="00937A12"/>
    <w:rsid w:val="009508EC"/>
    <w:rsid w:val="00952E40"/>
    <w:rsid w:val="0097589F"/>
    <w:rsid w:val="009C09F8"/>
    <w:rsid w:val="009C7D1E"/>
    <w:rsid w:val="009D3AF8"/>
    <w:rsid w:val="00A12AC8"/>
    <w:rsid w:val="00AA1962"/>
    <w:rsid w:val="00AD089F"/>
    <w:rsid w:val="00AE6E02"/>
    <w:rsid w:val="00AF1366"/>
    <w:rsid w:val="00AF3BDD"/>
    <w:rsid w:val="00B04539"/>
    <w:rsid w:val="00B12A75"/>
    <w:rsid w:val="00B16C64"/>
    <w:rsid w:val="00B272C7"/>
    <w:rsid w:val="00B3476D"/>
    <w:rsid w:val="00B432EB"/>
    <w:rsid w:val="00B5181D"/>
    <w:rsid w:val="00B53A3A"/>
    <w:rsid w:val="00B74182"/>
    <w:rsid w:val="00BC6CCD"/>
    <w:rsid w:val="00BD522F"/>
    <w:rsid w:val="00BE6832"/>
    <w:rsid w:val="00C15C0E"/>
    <w:rsid w:val="00C24315"/>
    <w:rsid w:val="00C630B3"/>
    <w:rsid w:val="00C713D9"/>
    <w:rsid w:val="00C95A31"/>
    <w:rsid w:val="00CB02A8"/>
    <w:rsid w:val="00CB2CF1"/>
    <w:rsid w:val="00CC365D"/>
    <w:rsid w:val="00D047D5"/>
    <w:rsid w:val="00D20118"/>
    <w:rsid w:val="00D34CF1"/>
    <w:rsid w:val="00D435EF"/>
    <w:rsid w:val="00D7036C"/>
    <w:rsid w:val="00DA3E01"/>
    <w:rsid w:val="00DD78C2"/>
    <w:rsid w:val="00DF58D9"/>
    <w:rsid w:val="00DF666E"/>
    <w:rsid w:val="00E43AE4"/>
    <w:rsid w:val="00E63CE1"/>
    <w:rsid w:val="00E66EE1"/>
    <w:rsid w:val="00E7717B"/>
    <w:rsid w:val="00E8098F"/>
    <w:rsid w:val="00E83F21"/>
    <w:rsid w:val="00EB6C85"/>
    <w:rsid w:val="00F0513D"/>
    <w:rsid w:val="00F37FF8"/>
    <w:rsid w:val="00F64AB6"/>
    <w:rsid w:val="00F70DAD"/>
    <w:rsid w:val="00F7315F"/>
    <w:rsid w:val="00F9237E"/>
    <w:rsid w:val="00F9D937"/>
    <w:rsid w:val="00FD2137"/>
    <w:rsid w:val="00FD57A2"/>
    <w:rsid w:val="00FD76DC"/>
    <w:rsid w:val="00FE003B"/>
    <w:rsid w:val="011B20F0"/>
    <w:rsid w:val="01233E68"/>
    <w:rsid w:val="012C11DB"/>
    <w:rsid w:val="015416FF"/>
    <w:rsid w:val="0258BC04"/>
    <w:rsid w:val="02B90418"/>
    <w:rsid w:val="033DB706"/>
    <w:rsid w:val="039D45C5"/>
    <w:rsid w:val="03C2381C"/>
    <w:rsid w:val="03CF638D"/>
    <w:rsid w:val="03D7D1CD"/>
    <w:rsid w:val="040FBA6F"/>
    <w:rsid w:val="04A424A3"/>
    <w:rsid w:val="04B617DF"/>
    <w:rsid w:val="04E4BCED"/>
    <w:rsid w:val="0522A8BA"/>
    <w:rsid w:val="0523EFC4"/>
    <w:rsid w:val="055B5B7B"/>
    <w:rsid w:val="05661F86"/>
    <w:rsid w:val="05A55D09"/>
    <w:rsid w:val="069E9A4E"/>
    <w:rsid w:val="06BBA6A7"/>
    <w:rsid w:val="077D908D"/>
    <w:rsid w:val="078B3107"/>
    <w:rsid w:val="07AAA5BA"/>
    <w:rsid w:val="07F011FC"/>
    <w:rsid w:val="085332F5"/>
    <w:rsid w:val="085ABAD9"/>
    <w:rsid w:val="088DA299"/>
    <w:rsid w:val="089DC048"/>
    <w:rsid w:val="08BC4DCD"/>
    <w:rsid w:val="096877C4"/>
    <w:rsid w:val="09ECA07C"/>
    <w:rsid w:val="0A7BCCB4"/>
    <w:rsid w:val="0AA13E3D"/>
    <w:rsid w:val="0B520694"/>
    <w:rsid w:val="0B8870DD"/>
    <w:rsid w:val="0BBE7569"/>
    <w:rsid w:val="0C222BE2"/>
    <w:rsid w:val="0C3E81D7"/>
    <w:rsid w:val="0CBA6610"/>
    <w:rsid w:val="0D76F396"/>
    <w:rsid w:val="0E43D2C3"/>
    <w:rsid w:val="0EC0119F"/>
    <w:rsid w:val="0F084115"/>
    <w:rsid w:val="0F3316F2"/>
    <w:rsid w:val="0FDFA324"/>
    <w:rsid w:val="0FF83394"/>
    <w:rsid w:val="1127545D"/>
    <w:rsid w:val="112B0730"/>
    <w:rsid w:val="113B6B84"/>
    <w:rsid w:val="11601607"/>
    <w:rsid w:val="11A6C3DE"/>
    <w:rsid w:val="11D0E448"/>
    <w:rsid w:val="120BDF50"/>
    <w:rsid w:val="1264798E"/>
    <w:rsid w:val="1454A4AB"/>
    <w:rsid w:val="15555254"/>
    <w:rsid w:val="15698CE5"/>
    <w:rsid w:val="156F51E4"/>
    <w:rsid w:val="159A0F10"/>
    <w:rsid w:val="15F3B9B9"/>
    <w:rsid w:val="160D9833"/>
    <w:rsid w:val="1635BC4B"/>
    <w:rsid w:val="16551CAF"/>
    <w:rsid w:val="16C663C9"/>
    <w:rsid w:val="16DD727D"/>
    <w:rsid w:val="171E1481"/>
    <w:rsid w:val="1733572A"/>
    <w:rsid w:val="1777E759"/>
    <w:rsid w:val="178741E8"/>
    <w:rsid w:val="17D18CAC"/>
    <w:rsid w:val="19B3DB44"/>
    <w:rsid w:val="1A05B65E"/>
    <w:rsid w:val="1AAEA827"/>
    <w:rsid w:val="1B28C315"/>
    <w:rsid w:val="1B7FDCA4"/>
    <w:rsid w:val="1B7FE471"/>
    <w:rsid w:val="1B839F00"/>
    <w:rsid w:val="1B86DBE0"/>
    <w:rsid w:val="1BB14298"/>
    <w:rsid w:val="1BE58BCB"/>
    <w:rsid w:val="1C2101F7"/>
    <w:rsid w:val="1C4EB564"/>
    <w:rsid w:val="1CDF3B14"/>
    <w:rsid w:val="1CF0D2AE"/>
    <w:rsid w:val="1D01CFB0"/>
    <w:rsid w:val="1D4D12F9"/>
    <w:rsid w:val="1D8B74C1"/>
    <w:rsid w:val="1D8F222D"/>
    <w:rsid w:val="1DC0A73F"/>
    <w:rsid w:val="1E14FF9E"/>
    <w:rsid w:val="1E281808"/>
    <w:rsid w:val="1E7B0B75"/>
    <w:rsid w:val="1ED48357"/>
    <w:rsid w:val="2016DBD6"/>
    <w:rsid w:val="203CFDAF"/>
    <w:rsid w:val="20583F81"/>
    <w:rsid w:val="208B526E"/>
    <w:rsid w:val="21D8CE10"/>
    <w:rsid w:val="229D8591"/>
    <w:rsid w:val="23657D21"/>
    <w:rsid w:val="23757243"/>
    <w:rsid w:val="23D6EE11"/>
    <w:rsid w:val="2403F8F3"/>
    <w:rsid w:val="246147B0"/>
    <w:rsid w:val="24F4624E"/>
    <w:rsid w:val="25E037BB"/>
    <w:rsid w:val="25E74447"/>
    <w:rsid w:val="26201183"/>
    <w:rsid w:val="26B53261"/>
    <w:rsid w:val="26D6227D"/>
    <w:rsid w:val="26DC1A0A"/>
    <w:rsid w:val="26E9AA54"/>
    <w:rsid w:val="286CC8DA"/>
    <w:rsid w:val="2871F2DE"/>
    <w:rsid w:val="2886DE8B"/>
    <w:rsid w:val="28B815C3"/>
    <w:rsid w:val="28F3AA04"/>
    <w:rsid w:val="2921EDD2"/>
    <w:rsid w:val="29D3AAC6"/>
    <w:rsid w:val="29FA926F"/>
    <w:rsid w:val="2A0DC33F"/>
    <w:rsid w:val="2A4C9B69"/>
    <w:rsid w:val="2A55F76E"/>
    <w:rsid w:val="2AF382A6"/>
    <w:rsid w:val="2B53A227"/>
    <w:rsid w:val="2B55FC02"/>
    <w:rsid w:val="2B598E7D"/>
    <w:rsid w:val="2B678021"/>
    <w:rsid w:val="2BF62982"/>
    <w:rsid w:val="2CF98F75"/>
    <w:rsid w:val="2CFEE998"/>
    <w:rsid w:val="2E2480FD"/>
    <w:rsid w:val="2E82EF77"/>
    <w:rsid w:val="2E9A7A05"/>
    <w:rsid w:val="2F513BB3"/>
    <w:rsid w:val="2F5829EB"/>
    <w:rsid w:val="30170498"/>
    <w:rsid w:val="302EFFAB"/>
    <w:rsid w:val="30598144"/>
    <w:rsid w:val="30722634"/>
    <w:rsid w:val="31385508"/>
    <w:rsid w:val="3150AFA2"/>
    <w:rsid w:val="31629B8F"/>
    <w:rsid w:val="31D4E1C4"/>
    <w:rsid w:val="31D89497"/>
    <w:rsid w:val="3284634F"/>
    <w:rsid w:val="329B5D78"/>
    <w:rsid w:val="32B111ED"/>
    <w:rsid w:val="33CBFDC9"/>
    <w:rsid w:val="33E80315"/>
    <w:rsid w:val="340EA3C9"/>
    <w:rsid w:val="34C74426"/>
    <w:rsid w:val="34E6AD44"/>
    <w:rsid w:val="34EF429F"/>
    <w:rsid w:val="34FECD0F"/>
    <w:rsid w:val="363372AF"/>
    <w:rsid w:val="373C67FC"/>
    <w:rsid w:val="378AFFE4"/>
    <w:rsid w:val="37A72B69"/>
    <w:rsid w:val="39430059"/>
    <w:rsid w:val="39BEE5C8"/>
    <w:rsid w:val="3A8612FE"/>
    <w:rsid w:val="3B032C04"/>
    <w:rsid w:val="3B92C0E5"/>
    <w:rsid w:val="3C061CF7"/>
    <w:rsid w:val="3C326023"/>
    <w:rsid w:val="3CC786A2"/>
    <w:rsid w:val="3E15956B"/>
    <w:rsid w:val="3E30F85D"/>
    <w:rsid w:val="3E346356"/>
    <w:rsid w:val="3E4DEEEF"/>
    <w:rsid w:val="3ED9E031"/>
    <w:rsid w:val="3F55E9F7"/>
    <w:rsid w:val="3FB0E44B"/>
    <w:rsid w:val="3FDB1A40"/>
    <w:rsid w:val="405A1669"/>
    <w:rsid w:val="40F53280"/>
    <w:rsid w:val="415E2236"/>
    <w:rsid w:val="41B0451F"/>
    <w:rsid w:val="41F09C01"/>
    <w:rsid w:val="41FE4FB6"/>
    <w:rsid w:val="42949CB1"/>
    <w:rsid w:val="4317AA6D"/>
    <w:rsid w:val="438A47A4"/>
    <w:rsid w:val="43E4B81B"/>
    <w:rsid w:val="444DAA02"/>
    <w:rsid w:val="44639A60"/>
    <w:rsid w:val="44650E7A"/>
    <w:rsid w:val="4495BFE5"/>
    <w:rsid w:val="4507529F"/>
    <w:rsid w:val="45254547"/>
    <w:rsid w:val="454E35ED"/>
    <w:rsid w:val="45A07763"/>
    <w:rsid w:val="45A83E2A"/>
    <w:rsid w:val="46834DB6"/>
    <w:rsid w:val="46927EF6"/>
    <w:rsid w:val="4731440D"/>
    <w:rsid w:val="47433FF8"/>
    <w:rsid w:val="49153B5D"/>
    <w:rsid w:val="4969D159"/>
    <w:rsid w:val="49BAEE78"/>
    <w:rsid w:val="49F8096F"/>
    <w:rsid w:val="4A6C97FB"/>
    <w:rsid w:val="4A714260"/>
    <w:rsid w:val="4AFE070D"/>
    <w:rsid w:val="4C672BFD"/>
    <w:rsid w:val="4C8AF2C9"/>
    <w:rsid w:val="4CDCA4B7"/>
    <w:rsid w:val="4D371C80"/>
    <w:rsid w:val="4D3B0B3D"/>
    <w:rsid w:val="4D549E36"/>
    <w:rsid w:val="4D7D46B0"/>
    <w:rsid w:val="4D9E22B7"/>
    <w:rsid w:val="4E5178DE"/>
    <w:rsid w:val="4E7B4470"/>
    <w:rsid w:val="4E8D596E"/>
    <w:rsid w:val="4ED20E64"/>
    <w:rsid w:val="515E708A"/>
    <w:rsid w:val="521028F6"/>
    <w:rsid w:val="538A2FD1"/>
    <w:rsid w:val="53AA4CC1"/>
    <w:rsid w:val="53E795CB"/>
    <w:rsid w:val="5542B646"/>
    <w:rsid w:val="5559C541"/>
    <w:rsid w:val="5570B4AB"/>
    <w:rsid w:val="55BBDAD1"/>
    <w:rsid w:val="55C004CD"/>
    <w:rsid w:val="55EC86DC"/>
    <w:rsid w:val="55F02089"/>
    <w:rsid w:val="56BDECDF"/>
    <w:rsid w:val="5754DA0E"/>
    <w:rsid w:val="5755D7ED"/>
    <w:rsid w:val="5761C5CC"/>
    <w:rsid w:val="583E2224"/>
    <w:rsid w:val="5870F7BE"/>
    <w:rsid w:val="59358965"/>
    <w:rsid w:val="5A7FD4E4"/>
    <w:rsid w:val="5B43108E"/>
    <w:rsid w:val="5B4A227D"/>
    <w:rsid w:val="5B91ABED"/>
    <w:rsid w:val="5C0819FA"/>
    <w:rsid w:val="5D64ECF3"/>
    <w:rsid w:val="5DB3FED7"/>
    <w:rsid w:val="5DDE91CD"/>
    <w:rsid w:val="5EA5AB94"/>
    <w:rsid w:val="5EEC8A4A"/>
    <w:rsid w:val="5F4B71D6"/>
    <w:rsid w:val="5F4D43D6"/>
    <w:rsid w:val="5F6AAA9D"/>
    <w:rsid w:val="5FB8D4FC"/>
    <w:rsid w:val="602DD566"/>
    <w:rsid w:val="60624E19"/>
    <w:rsid w:val="6157DDC3"/>
    <w:rsid w:val="6236D4DB"/>
    <w:rsid w:val="62705959"/>
    <w:rsid w:val="627B24D9"/>
    <w:rsid w:val="62D88C20"/>
    <w:rsid w:val="639B538B"/>
    <w:rsid w:val="641EDB5E"/>
    <w:rsid w:val="6458F584"/>
    <w:rsid w:val="651A6EE6"/>
    <w:rsid w:val="658BD8EE"/>
    <w:rsid w:val="65948270"/>
    <w:rsid w:val="65CB34F5"/>
    <w:rsid w:val="6674BBB7"/>
    <w:rsid w:val="670226A2"/>
    <w:rsid w:val="67A149F7"/>
    <w:rsid w:val="67D48DE5"/>
    <w:rsid w:val="6846964D"/>
    <w:rsid w:val="68482B72"/>
    <w:rsid w:val="6882A6D7"/>
    <w:rsid w:val="68E94BC7"/>
    <w:rsid w:val="6997308C"/>
    <w:rsid w:val="699B2975"/>
    <w:rsid w:val="69F17B57"/>
    <w:rsid w:val="69FD6250"/>
    <w:rsid w:val="6A1D3F8E"/>
    <w:rsid w:val="6A379F95"/>
    <w:rsid w:val="6ACE7EDF"/>
    <w:rsid w:val="6B26D392"/>
    <w:rsid w:val="6B9932B1"/>
    <w:rsid w:val="6B9E74A6"/>
    <w:rsid w:val="6BB658DC"/>
    <w:rsid w:val="6BDCDC35"/>
    <w:rsid w:val="6C000E79"/>
    <w:rsid w:val="6C33ED6A"/>
    <w:rsid w:val="6CF4F210"/>
    <w:rsid w:val="6D221533"/>
    <w:rsid w:val="6D584BB5"/>
    <w:rsid w:val="6D78AC96"/>
    <w:rsid w:val="6F53CD2D"/>
    <w:rsid w:val="6FB17A72"/>
    <w:rsid w:val="7059B5F5"/>
    <w:rsid w:val="705A62A1"/>
    <w:rsid w:val="70A2A2C5"/>
    <w:rsid w:val="70A6E119"/>
    <w:rsid w:val="70BE9660"/>
    <w:rsid w:val="716247CE"/>
    <w:rsid w:val="71C46948"/>
    <w:rsid w:val="71D3D8B9"/>
    <w:rsid w:val="71DDB08D"/>
    <w:rsid w:val="72A4857F"/>
    <w:rsid w:val="72BCE874"/>
    <w:rsid w:val="735F4DA7"/>
    <w:rsid w:val="73F206AF"/>
    <w:rsid w:val="7408AAD7"/>
    <w:rsid w:val="7423758A"/>
    <w:rsid w:val="747BB613"/>
    <w:rsid w:val="74BE7086"/>
    <w:rsid w:val="75791457"/>
    <w:rsid w:val="75F92391"/>
    <w:rsid w:val="7635B8F1"/>
    <w:rsid w:val="765E212D"/>
    <w:rsid w:val="76F90B05"/>
    <w:rsid w:val="76FCFA40"/>
    <w:rsid w:val="7724AC5C"/>
    <w:rsid w:val="7898CAA1"/>
    <w:rsid w:val="789C67CC"/>
    <w:rsid w:val="78D7EC8A"/>
    <w:rsid w:val="78FEB6EE"/>
    <w:rsid w:val="7988D04E"/>
    <w:rsid w:val="79DFECB6"/>
    <w:rsid w:val="79E76FDE"/>
    <w:rsid w:val="7A024B43"/>
    <w:rsid w:val="7A2587FA"/>
    <w:rsid w:val="7A349B02"/>
    <w:rsid w:val="7A75C507"/>
    <w:rsid w:val="7A88DFD8"/>
    <w:rsid w:val="7AA950F5"/>
    <w:rsid w:val="7ABFA446"/>
    <w:rsid w:val="7AED205C"/>
    <w:rsid w:val="7AF672CB"/>
    <w:rsid w:val="7B39E91D"/>
    <w:rsid w:val="7B3FB26F"/>
    <w:rsid w:val="7B506104"/>
    <w:rsid w:val="7B6A5F8C"/>
    <w:rsid w:val="7B9E1BA4"/>
    <w:rsid w:val="7C2F392A"/>
    <w:rsid w:val="7C57ABC0"/>
    <w:rsid w:val="7C9C8516"/>
    <w:rsid w:val="7CDDE001"/>
    <w:rsid w:val="7CDF7E82"/>
    <w:rsid w:val="7E843CD2"/>
    <w:rsid w:val="7EF56B89"/>
    <w:rsid w:val="7F184ADD"/>
    <w:rsid w:val="7F328E47"/>
    <w:rsid w:val="7FB846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543EA"/>
  <w15:chartTrackingRefBased/>
  <w15:docId w15:val="{5CB44081-130A-FB47-B7E1-BECA5C126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6DC"/>
  </w:style>
  <w:style w:type="paragraph" w:styleId="Heading1">
    <w:name w:val="heading 1"/>
    <w:basedOn w:val="Normal"/>
    <w:next w:val="Normal"/>
    <w:link w:val="Heading1Char"/>
    <w:uiPriority w:val="9"/>
    <w:qFormat/>
    <w:rsid w:val="00E43AE4"/>
    <w:pPr>
      <w:keepNext/>
      <w:keepLines/>
      <w:numPr>
        <w:numId w:val="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3AE4"/>
    <w:pPr>
      <w:keepNext/>
      <w:keepLines/>
      <w:numPr>
        <w:ilvl w:val="1"/>
        <w:numId w:val="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3AE4"/>
    <w:pPr>
      <w:keepNext/>
      <w:keepLines/>
      <w:numPr>
        <w:ilvl w:val="2"/>
        <w:numId w:val="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047D5"/>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47D5"/>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47D5"/>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47D5"/>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47D5"/>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47D5"/>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A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43A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43AE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047D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47D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047D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047D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047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47D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pPr>
      <w:ind w:left="720"/>
      <w:contextualSpacing/>
    </w:pPr>
  </w:style>
  <w:style w:type="paragraph" w:styleId="Revision">
    <w:name w:val="Revision"/>
    <w:hidden/>
    <w:uiPriority w:val="99"/>
    <w:semiHidden/>
    <w:rsid w:val="00181B54"/>
  </w:style>
  <w:style w:type="character" w:customStyle="1" w:styleId="normaltextrun">
    <w:name w:val="normaltextrun"/>
    <w:basedOn w:val="DefaultParagraphFont"/>
    <w:rsid w:val="00181B54"/>
  </w:style>
  <w:style w:type="character" w:customStyle="1" w:styleId="eop">
    <w:name w:val="eop"/>
    <w:basedOn w:val="DefaultParagraphFont"/>
    <w:rsid w:val="00181B54"/>
  </w:style>
  <w:style w:type="paragraph" w:customStyle="1" w:styleId="paragraph">
    <w:name w:val="paragraph"/>
    <w:basedOn w:val="Normal"/>
    <w:rsid w:val="00181B54"/>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181B54"/>
    <w:rPr>
      <w:color w:val="0563C1" w:themeColor="hyperlink"/>
      <w:u w:val="single"/>
    </w:rPr>
  </w:style>
  <w:style w:type="character" w:styleId="UnresolvedMention">
    <w:name w:val="Unresolved Mention"/>
    <w:basedOn w:val="DefaultParagraphFont"/>
    <w:uiPriority w:val="99"/>
    <w:semiHidden/>
    <w:unhideWhenUsed/>
    <w:rsid w:val="00181B54"/>
    <w:rPr>
      <w:color w:val="605E5C"/>
      <w:shd w:val="clear" w:color="auto" w:fill="E1DFDD"/>
    </w:rPr>
  </w:style>
  <w:style w:type="table" w:styleId="TableGrid">
    <w:name w:val="Table Grid"/>
    <w:basedOn w:val="TableNormal"/>
    <w:uiPriority w:val="39"/>
    <w:rsid w:val="00181B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181B54"/>
    <w:pPr>
      <w:numPr>
        <w:numId w:val="13"/>
      </w:numPr>
    </w:pPr>
  </w:style>
  <w:style w:type="numbering" w:customStyle="1" w:styleId="CurrentList2">
    <w:name w:val="Current List2"/>
    <w:uiPriority w:val="99"/>
    <w:rsid w:val="00181B54"/>
    <w:pPr>
      <w:numPr>
        <w:numId w:val="14"/>
      </w:numPr>
    </w:pPr>
  </w:style>
  <w:style w:type="character" w:customStyle="1" w:styleId="tabchar">
    <w:name w:val="tabchar"/>
    <w:basedOn w:val="DefaultParagraphFont"/>
    <w:rsid w:val="00181B54"/>
  </w:style>
  <w:style w:type="character" w:styleId="Strong">
    <w:name w:val="Strong"/>
    <w:basedOn w:val="DefaultParagraphFont"/>
    <w:uiPriority w:val="22"/>
    <w:qFormat/>
    <w:rsid w:val="00181B54"/>
    <w:rPr>
      <w:b/>
      <w:bCs/>
    </w:rPr>
  </w:style>
  <w:style w:type="paragraph" w:styleId="NormalWeb">
    <w:name w:val="Normal (Web)"/>
    <w:basedOn w:val="Normal"/>
    <w:uiPriority w:val="99"/>
    <w:unhideWhenUsed/>
    <w:rsid w:val="006757E8"/>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6757E8"/>
    <w:rPr>
      <w:color w:val="954F72" w:themeColor="followedHyperlink"/>
      <w:u w:val="single"/>
    </w:rPr>
  </w:style>
  <w:style w:type="paragraph" w:styleId="Title">
    <w:name w:val="Title"/>
    <w:basedOn w:val="Normal"/>
    <w:next w:val="Normal"/>
    <w:link w:val="TitleChar"/>
    <w:uiPriority w:val="10"/>
    <w:qFormat/>
    <w:rsid w:val="006757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57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57E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757E8"/>
    <w:rPr>
      <w:rFonts w:eastAsiaTheme="minorEastAsia"/>
      <w:color w:val="5A5A5A" w:themeColor="text1" w:themeTint="A5"/>
      <w:spacing w:val="15"/>
      <w:sz w:val="22"/>
      <w:szCs w:val="22"/>
    </w:rPr>
  </w:style>
  <w:style w:type="paragraph" w:styleId="Header">
    <w:name w:val="header"/>
    <w:basedOn w:val="Normal"/>
    <w:link w:val="HeaderChar"/>
    <w:uiPriority w:val="99"/>
    <w:unhideWhenUsed/>
    <w:rsid w:val="006757E8"/>
    <w:pPr>
      <w:tabs>
        <w:tab w:val="center" w:pos="4680"/>
        <w:tab w:val="right" w:pos="9360"/>
      </w:tabs>
    </w:pPr>
  </w:style>
  <w:style w:type="character" w:customStyle="1" w:styleId="HeaderChar">
    <w:name w:val="Header Char"/>
    <w:basedOn w:val="DefaultParagraphFont"/>
    <w:link w:val="Header"/>
    <w:uiPriority w:val="99"/>
    <w:rsid w:val="006757E8"/>
  </w:style>
  <w:style w:type="paragraph" w:styleId="Footer">
    <w:name w:val="footer"/>
    <w:basedOn w:val="Normal"/>
    <w:link w:val="FooterChar"/>
    <w:uiPriority w:val="99"/>
    <w:unhideWhenUsed/>
    <w:rsid w:val="006757E8"/>
    <w:pPr>
      <w:tabs>
        <w:tab w:val="center" w:pos="4680"/>
        <w:tab w:val="right" w:pos="9360"/>
      </w:tabs>
    </w:pPr>
  </w:style>
  <w:style w:type="character" w:customStyle="1" w:styleId="FooterChar">
    <w:name w:val="Footer Char"/>
    <w:basedOn w:val="DefaultParagraphFont"/>
    <w:link w:val="Footer"/>
    <w:uiPriority w:val="99"/>
    <w:rsid w:val="006757E8"/>
  </w:style>
  <w:style w:type="paragraph" w:styleId="TOCHeading">
    <w:name w:val="TOC Heading"/>
    <w:basedOn w:val="Heading1"/>
    <w:next w:val="Normal"/>
    <w:uiPriority w:val="39"/>
    <w:unhideWhenUsed/>
    <w:qFormat/>
    <w:rsid w:val="006757E8"/>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6757E8"/>
    <w:pPr>
      <w:spacing w:before="120" w:after="120"/>
    </w:pPr>
    <w:rPr>
      <w:rFonts w:cstheme="minorHAnsi"/>
      <w:b/>
      <w:bCs/>
      <w:caps/>
      <w:sz w:val="20"/>
      <w:szCs w:val="20"/>
    </w:rPr>
  </w:style>
  <w:style w:type="paragraph" w:styleId="TOC2">
    <w:name w:val="toc 2"/>
    <w:basedOn w:val="Normal"/>
    <w:next w:val="Normal"/>
    <w:autoRedefine/>
    <w:uiPriority w:val="39"/>
    <w:unhideWhenUsed/>
    <w:rsid w:val="006757E8"/>
    <w:pPr>
      <w:ind w:left="240"/>
    </w:pPr>
    <w:rPr>
      <w:rFonts w:cstheme="minorHAnsi"/>
      <w:smallCaps/>
      <w:sz w:val="20"/>
      <w:szCs w:val="20"/>
    </w:rPr>
  </w:style>
  <w:style w:type="paragraph" w:styleId="TOC3">
    <w:name w:val="toc 3"/>
    <w:basedOn w:val="Normal"/>
    <w:next w:val="Normal"/>
    <w:autoRedefine/>
    <w:uiPriority w:val="39"/>
    <w:unhideWhenUsed/>
    <w:rsid w:val="006757E8"/>
    <w:pPr>
      <w:ind w:left="480"/>
    </w:pPr>
    <w:rPr>
      <w:rFonts w:cstheme="minorHAnsi"/>
      <w:i/>
      <w:iCs/>
      <w:sz w:val="20"/>
      <w:szCs w:val="20"/>
    </w:rPr>
  </w:style>
  <w:style w:type="paragraph" w:styleId="TOC4">
    <w:name w:val="toc 4"/>
    <w:basedOn w:val="Normal"/>
    <w:next w:val="Normal"/>
    <w:autoRedefine/>
    <w:uiPriority w:val="39"/>
    <w:unhideWhenUsed/>
    <w:rsid w:val="006757E8"/>
    <w:pPr>
      <w:ind w:left="720"/>
    </w:pPr>
    <w:rPr>
      <w:rFonts w:cstheme="minorHAnsi"/>
      <w:sz w:val="18"/>
      <w:szCs w:val="18"/>
    </w:rPr>
  </w:style>
  <w:style w:type="paragraph" w:styleId="TOC5">
    <w:name w:val="toc 5"/>
    <w:basedOn w:val="Normal"/>
    <w:next w:val="Normal"/>
    <w:autoRedefine/>
    <w:uiPriority w:val="39"/>
    <w:unhideWhenUsed/>
    <w:rsid w:val="006757E8"/>
    <w:pPr>
      <w:ind w:left="960"/>
    </w:pPr>
    <w:rPr>
      <w:rFonts w:cstheme="minorHAnsi"/>
      <w:sz w:val="18"/>
      <w:szCs w:val="18"/>
    </w:rPr>
  </w:style>
  <w:style w:type="paragraph" w:styleId="TOC6">
    <w:name w:val="toc 6"/>
    <w:basedOn w:val="Normal"/>
    <w:next w:val="Normal"/>
    <w:autoRedefine/>
    <w:uiPriority w:val="39"/>
    <w:unhideWhenUsed/>
    <w:rsid w:val="006757E8"/>
    <w:pPr>
      <w:ind w:left="1200"/>
    </w:pPr>
    <w:rPr>
      <w:rFonts w:cstheme="minorHAnsi"/>
      <w:sz w:val="18"/>
      <w:szCs w:val="18"/>
    </w:rPr>
  </w:style>
  <w:style w:type="paragraph" w:styleId="TOC7">
    <w:name w:val="toc 7"/>
    <w:basedOn w:val="Normal"/>
    <w:next w:val="Normal"/>
    <w:autoRedefine/>
    <w:uiPriority w:val="39"/>
    <w:unhideWhenUsed/>
    <w:rsid w:val="006757E8"/>
    <w:pPr>
      <w:ind w:left="1440"/>
    </w:pPr>
    <w:rPr>
      <w:rFonts w:cstheme="minorHAnsi"/>
      <w:sz w:val="18"/>
      <w:szCs w:val="18"/>
    </w:rPr>
  </w:style>
  <w:style w:type="paragraph" w:styleId="TOC8">
    <w:name w:val="toc 8"/>
    <w:basedOn w:val="Normal"/>
    <w:next w:val="Normal"/>
    <w:autoRedefine/>
    <w:uiPriority w:val="39"/>
    <w:unhideWhenUsed/>
    <w:rsid w:val="006757E8"/>
    <w:pPr>
      <w:ind w:left="1680"/>
    </w:pPr>
    <w:rPr>
      <w:rFonts w:cstheme="minorHAnsi"/>
      <w:sz w:val="18"/>
      <w:szCs w:val="18"/>
    </w:rPr>
  </w:style>
  <w:style w:type="paragraph" w:styleId="TOC9">
    <w:name w:val="toc 9"/>
    <w:basedOn w:val="Normal"/>
    <w:next w:val="Normal"/>
    <w:autoRedefine/>
    <w:uiPriority w:val="39"/>
    <w:unhideWhenUsed/>
    <w:rsid w:val="006757E8"/>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810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ruevault.com/blog/how-do-i-become-hipaa-compliant.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B670C3D-CD39-1141-B200-188902B70609}">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D504CF5AA4EF54B8C1283AB51BBBB75" ma:contentTypeVersion="12" ma:contentTypeDescription="Create a new document." ma:contentTypeScope="" ma:versionID="ac793cb6dd8166128c48143588d94bdd">
  <xsd:schema xmlns:xsd="http://www.w3.org/2001/XMLSchema" xmlns:xs="http://www.w3.org/2001/XMLSchema" xmlns:p="http://schemas.microsoft.com/office/2006/metadata/properties" xmlns:ns2="8c78c95d-7a7d-4d57-bfe7-49e7b43538f8" xmlns:ns3="db2ad962-e059-44a4-a252-0949c05e73b4" targetNamespace="http://schemas.microsoft.com/office/2006/metadata/properties" ma:root="true" ma:fieldsID="ce7236839c246bae8af96f5af474a6bb" ns2:_="" ns3:_="">
    <xsd:import namespace="8c78c95d-7a7d-4d57-bfe7-49e7b43538f8"/>
    <xsd:import namespace="db2ad962-e059-44a4-a252-0949c05e73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78c95d-7a7d-4d57-bfe7-49e7b43538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b2ad962-e059-44a4-a252-0949c05e73b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1528FC-E4A2-4BF8-97CC-5759ED0A6C38}">
  <ds:schemaRefs>
    <ds:schemaRef ds:uri="http://schemas.microsoft.com/sharepoint/v3/contenttype/forms"/>
  </ds:schemaRefs>
</ds:datastoreItem>
</file>

<file path=customXml/itemProps2.xml><?xml version="1.0" encoding="utf-8"?>
<ds:datastoreItem xmlns:ds="http://schemas.openxmlformats.org/officeDocument/2006/customXml" ds:itemID="{F1A584DD-AA5B-4E4D-BDC4-83E9538985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FB36228-6DE5-314B-AB4B-2918A6A03534}">
  <ds:schemaRefs>
    <ds:schemaRef ds:uri="http://schemas.openxmlformats.org/officeDocument/2006/bibliography"/>
  </ds:schemaRefs>
</ds:datastoreItem>
</file>

<file path=customXml/itemProps4.xml><?xml version="1.0" encoding="utf-8"?>
<ds:datastoreItem xmlns:ds="http://schemas.openxmlformats.org/officeDocument/2006/customXml" ds:itemID="{9D212D61-F6A9-40E9-8806-EC9C2D17030D}"/>
</file>

<file path=docProps/app.xml><?xml version="1.0" encoding="utf-8"?>
<Properties xmlns="http://schemas.openxmlformats.org/officeDocument/2006/extended-properties" xmlns:vt="http://schemas.openxmlformats.org/officeDocument/2006/docPropsVTypes">
  <Template>Normal.dotm</Template>
  <TotalTime>134</TotalTime>
  <Pages>55</Pages>
  <Words>9062</Words>
  <Characters>51654</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asohmbom asohmbom</dc:creator>
  <cp:keywords/>
  <dc:description/>
  <cp:lastModifiedBy>Teresa Balbi</cp:lastModifiedBy>
  <cp:revision>62</cp:revision>
  <dcterms:created xsi:type="dcterms:W3CDTF">2021-10-10T13:55:00Z</dcterms:created>
  <dcterms:modified xsi:type="dcterms:W3CDTF">2021-10-10T16:13:00Z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0x0101007D504CF5AA4EF54B8C1283AB51BBBB75</vt:lpwstr>
  </property>
  <property fmtid="{D5CDD505-2E9C-101B-9397-08002B2CF9AE}" pid="3" name="grammarly_documentId">
    <vt:lpwstr>documentId_1357</vt:lpwstr>
  </property>
  <property fmtid="{D5CDD505-2E9C-101B-9397-08002B2CF9AE}" pid="4" name="grammarly_documentContext">
    <vt:lpwstr>{"goals":[],"domain":"general","emotions":[],"dialect":"american"}</vt:lpwstr>
  </property>
</Properties>
</file>