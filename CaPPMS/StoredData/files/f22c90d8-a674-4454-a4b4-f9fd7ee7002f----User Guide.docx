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Override PartName="/word/glossary/document.xml" ContentType="application/vnd.openxmlformats-officedocument.wordprocessingml.document.glossary+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A935AC" w:rsidR="00562B42" w:rsidRDefault="00562B42" w14:paraId="1DC61866" w14:textId="77777777">
      <w:pPr>
        <w:pStyle w:val="Titles"/>
        <w:rPr>
          <w:ins w:author="Joseph Kalfus" w:date="2021-11-05T20:09:00Z" w:id="2"/>
        </w:rPr>
        <w:pPrChange w:author="Joseph Kalfus" w:date="2021-11-05T20:13:00Z" w:id="3">
          <w:pPr/>
        </w:pPrChange>
      </w:pPr>
      <w:ins w:author="Joseph Kalfus" w:date="2021-11-05T20:09:00Z" w:id="4">
        <w:r w:rsidRPr="00A935AC">
          <w:t xml:space="preserve">Test Report </w:t>
        </w:r>
      </w:ins>
    </w:p>
    <w:p w:rsidRPr="00A935AC" w:rsidR="00562B42" w:rsidRDefault="00562B42" w14:paraId="53A2D220" w14:textId="77777777">
      <w:pPr>
        <w:pStyle w:val="Titles"/>
        <w:rPr>
          <w:ins w:author="Joseph Kalfus" w:date="2021-11-05T20:09:00Z" w:id="5"/>
        </w:rPr>
        <w:pPrChange w:author="Joseph Kalfus" w:date="2021-11-05T20:13:00Z" w:id="6">
          <w:pPr/>
        </w:pPrChange>
      </w:pPr>
    </w:p>
    <w:p w:rsidRPr="00A935AC" w:rsidR="00562B42" w:rsidRDefault="00562B42" w14:paraId="286403FF" w14:textId="77777777">
      <w:pPr>
        <w:pStyle w:val="Titles"/>
        <w:rPr>
          <w:ins w:author="Joseph Kalfus" w:date="2021-11-05T20:09:00Z" w:id="7"/>
        </w:rPr>
        <w:pPrChange w:author="Joseph Kalfus" w:date="2021-11-05T20:13:00Z" w:id="8">
          <w:pPr/>
        </w:pPrChange>
      </w:pPr>
      <w:ins w:author="Joseph Kalfus" w:date="2021-11-05T20:09:00Z" w:id="9">
        <w:r w:rsidRPr="00A935AC">
          <w:t xml:space="preserve">For </w:t>
        </w:r>
      </w:ins>
    </w:p>
    <w:p w:rsidRPr="00A935AC" w:rsidR="00562B42" w:rsidRDefault="00562B42" w14:paraId="1FFA1678" w14:textId="77777777">
      <w:pPr>
        <w:pStyle w:val="Titles"/>
        <w:rPr>
          <w:ins w:author="Joseph Kalfus" w:date="2021-11-05T20:09:00Z" w:id="10"/>
        </w:rPr>
        <w:pPrChange w:author="Joseph Kalfus" w:date="2021-11-05T20:13:00Z" w:id="11">
          <w:pPr/>
        </w:pPrChange>
      </w:pPr>
    </w:p>
    <w:p w:rsidRPr="00A935AC" w:rsidR="00562B42" w:rsidRDefault="00562B42" w14:paraId="583CC259" w14:textId="77777777">
      <w:pPr>
        <w:pStyle w:val="Titles"/>
        <w:rPr>
          <w:ins w:author="Joseph Kalfus" w:date="2021-11-05T20:09:00Z" w:id="12"/>
        </w:rPr>
        <w:pPrChange w:author="Joseph Kalfus" w:date="2021-11-05T20:13:00Z" w:id="13">
          <w:pPr/>
        </w:pPrChange>
      </w:pPr>
      <w:ins w:author="Joseph Kalfus" w:date="2021-11-05T20:09:00Z" w:id="14">
        <w:r w:rsidRPr="00A935AC">
          <w:t>Natural Language Understanding Module</w:t>
        </w:r>
      </w:ins>
    </w:p>
    <w:p w:rsidRPr="00A935AC" w:rsidR="00562B42" w:rsidRDefault="00562B42" w14:paraId="2DF8B87C" w14:textId="77777777">
      <w:pPr>
        <w:pStyle w:val="Titles"/>
        <w:rPr>
          <w:ins w:author="Joseph Kalfus" w:date="2021-11-05T20:09:00Z" w:id="15"/>
        </w:rPr>
        <w:pPrChange w:author="Joseph Kalfus" w:date="2021-11-05T20:13:00Z" w:id="16">
          <w:pPr/>
        </w:pPrChange>
      </w:pPr>
    </w:p>
    <w:p w:rsidRPr="00A935AC" w:rsidR="00562B42" w:rsidRDefault="00562B42" w14:paraId="39CA32F5" w14:textId="09F5B02D">
      <w:pPr>
        <w:pStyle w:val="Titles"/>
        <w:rPr>
          <w:ins w:author="Joseph Kalfus" w:date="2021-11-05T20:09:00Z" w:id="17"/>
        </w:rPr>
        <w:pPrChange w:author="Joseph Kalfus" w:date="2021-11-05T20:13:00Z" w:id="18">
          <w:pPr>
            <w:pStyle w:val="TitleSubtext"/>
          </w:pPr>
        </w:pPrChange>
      </w:pPr>
      <w:ins w:author="Joseph Kalfus" w:date="2021-11-05T20:09:00Z" w:id="19">
        <w:r w:rsidRPr="00A935AC">
          <w:t>Version 1.</w:t>
        </w:r>
      </w:ins>
      <w:ins w:author="Andrew Rohn" w:date="2021-11-06T00:47:00Z" w:id="20">
        <w:r w:rsidR="002C0007">
          <w:t>5</w:t>
        </w:r>
      </w:ins>
      <w:ins w:author="Joseph Kalfus" w:date="2021-11-05T20:22:00Z" w:id="21">
        <w:del w:author="Andrew Rohn" w:date="2021-11-06T00:47:00Z" w:id="22">
          <w:r w:rsidDel="000E148C" w:rsidR="00C7476F">
            <w:delText>5</w:delText>
          </w:r>
        </w:del>
      </w:ins>
    </w:p>
    <w:p w:rsidR="00562B42" w:rsidP="00562B42" w:rsidRDefault="00562B42" w14:paraId="1D11A68A" w14:textId="77777777">
      <w:pPr>
        <w:pStyle w:val="TitleSubtext"/>
        <w:rPr>
          <w:ins w:author="Joseph Kalfus" w:date="2021-11-05T20:09:00Z" w:id="23"/>
        </w:rPr>
      </w:pPr>
    </w:p>
    <w:p w:rsidRPr="007004C6" w:rsidR="00562B42" w:rsidP="00562B42" w:rsidRDefault="00562B42" w14:paraId="492EC530" w14:textId="1CE607C4">
      <w:pPr>
        <w:pStyle w:val="TitleSubtext"/>
        <w:rPr>
          <w:ins w:author="Joseph Kalfus" w:date="2021-11-05T20:09:00Z" w:id="24"/>
        </w:rPr>
      </w:pPr>
      <w:ins w:author="Joseph Kalfus" w:date="2021-11-05T20:09:00Z" w:id="25">
        <w:r w:rsidRPr="007004C6">
          <w:t xml:space="preserve">Prepared by the Tongue Twisters </w:t>
        </w:r>
      </w:ins>
      <w:ins w:author="Joseph Kalfus" w:date="2021-11-05T20:23:00Z" w:id="26">
        <w:r w:rsidR="002328B0">
          <w:t>P</w:t>
        </w:r>
      </w:ins>
      <w:ins w:author="Joseph Kalfus" w:date="2021-11-05T20:09:00Z" w:id="27">
        <w:r w:rsidRPr="007004C6">
          <w:t>roject Team:</w:t>
        </w:r>
      </w:ins>
    </w:p>
    <w:p w:rsidR="00562B42" w:rsidP="00562B42" w:rsidRDefault="00562B42" w14:paraId="224FA01A" w14:textId="77777777">
      <w:pPr>
        <w:pStyle w:val="TitleSubtext"/>
        <w:rPr>
          <w:ins w:author="Joseph Kalfus" w:date="2021-11-05T20:09:00Z" w:id="28"/>
        </w:rPr>
      </w:pPr>
    </w:p>
    <w:p w:rsidRPr="007004C6" w:rsidR="00562B42" w:rsidP="00562B42" w:rsidRDefault="00562B42" w14:paraId="63BDBADE" w14:textId="77777777">
      <w:pPr>
        <w:pStyle w:val="TitleSubtext"/>
        <w:rPr>
          <w:ins w:author="Joseph Kalfus" w:date="2021-11-05T20:09:00Z" w:id="29"/>
        </w:rPr>
      </w:pPr>
      <w:ins w:author="Joseph Kalfus" w:date="2021-11-05T20:09:00Z" w:id="30">
        <w:r w:rsidRPr="007004C6">
          <w:t>Andrew Rohn, Eskedar Endashw, Firehiwot Chari, Joseph Kalfus, Leelakrishnan Subramaniam, Malik Webster &amp; Obinna Okonkwo.</w:t>
        </w:r>
      </w:ins>
    </w:p>
    <w:p w:rsidR="00562B42" w:rsidP="00562B42" w:rsidRDefault="00562B42" w14:paraId="00B6C40C" w14:textId="77777777">
      <w:pPr>
        <w:pStyle w:val="TitleSubtext"/>
        <w:rPr>
          <w:ins w:author="Joseph Kalfus" w:date="2021-11-05T20:09:00Z" w:id="31"/>
        </w:rPr>
      </w:pPr>
    </w:p>
    <w:p w:rsidRPr="007004C6" w:rsidR="00562B42" w:rsidP="00562B42" w:rsidRDefault="00562B42" w14:paraId="7E8BBB53" w14:textId="77777777">
      <w:pPr>
        <w:pStyle w:val="TitleSubtext"/>
        <w:rPr>
          <w:ins w:author="Joseph Kalfus" w:date="2021-11-05T20:09:00Z" w:id="32"/>
        </w:rPr>
      </w:pPr>
      <w:ins w:author="Joseph Kalfus" w:date="2021-11-05T20:09:00Z" w:id="33">
        <w:r w:rsidRPr="007004C6">
          <w:t xml:space="preserve">November 5th, 2021 </w:t>
        </w:r>
      </w:ins>
    </w:p>
    <w:p w:rsidR="00951E4E" w:rsidRDefault="00951E4E" w14:paraId="4F7CC8DC" w14:textId="77777777">
      <w:pPr>
        <w:rPr>
          <w:ins w:author="Joseph Kalfus" w:date="2021-11-05T20:13:00Z" w:id="34"/>
          <w:rFonts w:ascii="Times New Roman" w:hAnsi="Times New Roman" w:eastAsia="Times New Roman" w:cs="Times New Roman"/>
          <w:color w:val="000000" w:themeColor="text1"/>
          <w:sz w:val="64"/>
          <w:szCs w:val="64"/>
        </w:rPr>
      </w:pPr>
      <w:ins w:author="Joseph Kalfus" w:date="2021-11-05T20:13:00Z" w:id="35">
        <w:r>
          <w:rPr>
            <w:rFonts w:ascii="Times New Roman" w:hAnsi="Times New Roman"/>
            <w:b/>
            <w:bCs/>
            <w:color w:val="000000" w:themeColor="text1"/>
            <w:sz w:val="64"/>
            <w:szCs w:val="64"/>
          </w:rPr>
          <w:br w:type="page"/>
        </w:r>
      </w:ins>
    </w:p>
    <w:p w:rsidR="00914CBC" w:rsidDel="00562B42" w:rsidP="00CC59FA" w:rsidRDefault="00AC2D1F" w14:paraId="74F265DD" w14:textId="7BCF0196">
      <w:pPr>
        <w:jc w:val="right"/>
        <w:rPr>
          <w:del w:author="Joseph Kalfus" w:date="2021-11-05T20:09:00Z" w:id="36"/>
          <w:rFonts w:ascii="Times New Roman" w:hAnsi="Times New Roman" w:eastAsia="Times New Roman" w:cs="Times New Roman"/>
          <w:b/>
          <w:bCs/>
          <w:color w:val="000000" w:themeColor="text1"/>
          <w:sz w:val="64"/>
          <w:szCs w:val="64"/>
        </w:rPr>
      </w:pPr>
      <w:del w:author="Joseph Kalfus" w:date="2021-11-05T20:09:00Z" w:id="37">
        <w:r w:rsidDel="00562B42">
          <w:rPr>
            <w:rFonts w:ascii="Times New Roman" w:hAnsi="Times New Roman" w:eastAsia="Times New Roman" w:cs="Times New Roman"/>
            <w:b/>
            <w:bCs/>
            <w:color w:val="000000" w:themeColor="text1"/>
            <w:sz w:val="64"/>
            <w:szCs w:val="64"/>
          </w:rPr>
          <w:lastRenderedPageBreak/>
          <w:delText>User</w:delText>
        </w:r>
        <w:r w:rsidRPr="0853BAD6" w:rsidDel="00562B42" w:rsidR="138040E9">
          <w:rPr>
            <w:rFonts w:ascii="Times New Roman" w:hAnsi="Times New Roman" w:eastAsia="Times New Roman" w:cs="Times New Roman"/>
            <w:b/>
            <w:bCs/>
            <w:color w:val="000000" w:themeColor="text1"/>
            <w:sz w:val="64"/>
            <w:szCs w:val="64"/>
          </w:rPr>
          <w:delText xml:space="preserve"> Guide</w:delText>
        </w:r>
      </w:del>
    </w:p>
    <w:p w:rsidR="00914CBC" w:rsidDel="00562B42" w:rsidP="0853BAD6" w:rsidRDefault="138040E9" w14:paraId="123ACB72" w14:textId="2B86C324">
      <w:pPr>
        <w:spacing w:line="322" w:lineRule="exact"/>
        <w:jc w:val="right"/>
        <w:rPr>
          <w:del w:author="Joseph Kalfus" w:date="2021-11-05T20:09:00Z" w:id="38"/>
          <w:rFonts w:ascii="Segoe UI" w:hAnsi="Segoe UI" w:eastAsia="Segoe UI" w:cs="Segoe UI"/>
          <w:b/>
          <w:bCs/>
          <w:color w:val="000000" w:themeColor="text1"/>
          <w:sz w:val="18"/>
          <w:szCs w:val="18"/>
        </w:rPr>
      </w:pPr>
      <w:del w:author="Joseph Kalfus" w:date="2021-11-05T20:09:00Z" w:id="39">
        <w:r w:rsidRPr="0853BAD6" w:rsidDel="00562B42">
          <w:rPr>
            <w:rFonts w:ascii="Segoe UI" w:hAnsi="Segoe UI" w:eastAsia="Segoe UI" w:cs="Segoe UI"/>
            <w:b/>
            <w:bCs/>
            <w:color w:val="000000" w:themeColor="text1"/>
            <w:sz w:val="18"/>
            <w:szCs w:val="18"/>
          </w:rPr>
          <w:delText xml:space="preserve"> </w:delText>
        </w:r>
      </w:del>
    </w:p>
    <w:p w:rsidR="00914CBC" w:rsidDel="00562B42" w:rsidP="0853BAD6" w:rsidRDefault="138040E9" w14:paraId="749B8723" w14:textId="4D660E92">
      <w:pPr>
        <w:jc w:val="right"/>
        <w:rPr>
          <w:del w:author="Joseph Kalfus" w:date="2021-11-05T20:09:00Z" w:id="40"/>
          <w:rFonts w:ascii="Times New Roman" w:hAnsi="Times New Roman" w:eastAsia="Times New Roman" w:cs="Times New Roman"/>
          <w:b/>
          <w:bCs/>
          <w:color w:val="000000" w:themeColor="text1"/>
          <w:sz w:val="40"/>
          <w:szCs w:val="40"/>
        </w:rPr>
      </w:pPr>
      <w:del w:author="Joseph Kalfus" w:date="2021-11-05T20:09:00Z" w:id="41">
        <w:r w:rsidRPr="0853BAD6" w:rsidDel="00562B42">
          <w:rPr>
            <w:rFonts w:ascii="Times New Roman" w:hAnsi="Times New Roman" w:eastAsia="Times New Roman" w:cs="Times New Roman"/>
            <w:b/>
            <w:bCs/>
            <w:color w:val="000000" w:themeColor="text1"/>
            <w:sz w:val="40"/>
            <w:szCs w:val="40"/>
          </w:rPr>
          <w:delText xml:space="preserve">For </w:delText>
        </w:r>
      </w:del>
    </w:p>
    <w:p w:rsidR="00914CBC" w:rsidDel="00562B42" w:rsidP="0853BAD6" w:rsidRDefault="138040E9" w14:paraId="0D9C48CC" w14:textId="2C6F29F7">
      <w:pPr>
        <w:spacing w:line="322" w:lineRule="exact"/>
        <w:jc w:val="right"/>
        <w:rPr>
          <w:del w:author="Joseph Kalfus" w:date="2021-11-05T20:09:00Z" w:id="42"/>
          <w:rFonts w:ascii="Segoe UI" w:hAnsi="Segoe UI" w:eastAsia="Segoe UI" w:cs="Segoe UI"/>
          <w:b/>
          <w:bCs/>
          <w:color w:val="000000" w:themeColor="text1"/>
          <w:sz w:val="18"/>
          <w:szCs w:val="18"/>
        </w:rPr>
      </w:pPr>
      <w:del w:author="Joseph Kalfus" w:date="2021-11-05T20:09:00Z" w:id="43">
        <w:r w:rsidRPr="0853BAD6" w:rsidDel="00562B42">
          <w:rPr>
            <w:rFonts w:ascii="Segoe UI" w:hAnsi="Segoe UI" w:eastAsia="Segoe UI" w:cs="Segoe UI"/>
            <w:b/>
            <w:bCs/>
            <w:color w:val="000000" w:themeColor="text1"/>
            <w:sz w:val="18"/>
            <w:szCs w:val="18"/>
          </w:rPr>
          <w:delText xml:space="preserve"> </w:delText>
        </w:r>
      </w:del>
    </w:p>
    <w:p w:rsidR="00914CBC" w:rsidDel="00562B42" w:rsidP="0853BAD6" w:rsidRDefault="138040E9" w14:paraId="3FA16FFC" w14:textId="6D18FE0A">
      <w:pPr>
        <w:jc w:val="right"/>
        <w:rPr>
          <w:del w:author="Joseph Kalfus" w:date="2021-11-05T20:09:00Z" w:id="44"/>
          <w:rFonts w:ascii="Times New Roman" w:hAnsi="Times New Roman" w:eastAsia="Times New Roman" w:cs="Times New Roman"/>
          <w:b/>
          <w:bCs/>
          <w:color w:val="000000" w:themeColor="text1"/>
          <w:sz w:val="64"/>
          <w:szCs w:val="64"/>
        </w:rPr>
      </w:pPr>
      <w:del w:author="Joseph Kalfus" w:date="2021-11-05T20:09:00Z" w:id="45">
        <w:r w:rsidRPr="0853BAD6" w:rsidDel="00562B42">
          <w:rPr>
            <w:rFonts w:ascii="Times New Roman" w:hAnsi="Times New Roman" w:eastAsia="Times New Roman" w:cs="Times New Roman"/>
            <w:b/>
            <w:bCs/>
            <w:color w:val="000000" w:themeColor="text1"/>
            <w:sz w:val="64"/>
            <w:szCs w:val="64"/>
          </w:rPr>
          <w:delText xml:space="preserve">Natural Language Understanding Module </w:delText>
        </w:r>
      </w:del>
    </w:p>
    <w:p w:rsidR="00914CBC" w:rsidDel="00562B42" w:rsidP="0853BAD6" w:rsidRDefault="138040E9" w14:paraId="2F51E107" w14:textId="30E41D5B">
      <w:pPr>
        <w:spacing w:line="322" w:lineRule="exact"/>
        <w:jc w:val="right"/>
        <w:rPr>
          <w:del w:author="Joseph Kalfus" w:date="2021-11-05T20:09:00Z" w:id="46"/>
          <w:rFonts w:ascii="Segoe UI" w:hAnsi="Segoe UI" w:eastAsia="Segoe UI" w:cs="Segoe UI"/>
          <w:b/>
          <w:bCs/>
          <w:color w:val="000000" w:themeColor="text1"/>
          <w:sz w:val="18"/>
          <w:szCs w:val="18"/>
        </w:rPr>
      </w:pPr>
      <w:del w:author="Joseph Kalfus" w:date="2021-11-05T20:09:00Z" w:id="47">
        <w:r w:rsidRPr="0853BAD6" w:rsidDel="00562B42">
          <w:rPr>
            <w:rFonts w:ascii="Segoe UI" w:hAnsi="Segoe UI" w:eastAsia="Segoe UI" w:cs="Segoe UI"/>
            <w:b/>
            <w:bCs/>
            <w:color w:val="000000" w:themeColor="text1"/>
            <w:sz w:val="18"/>
            <w:szCs w:val="18"/>
          </w:rPr>
          <w:delText xml:space="preserve"> </w:delText>
        </w:r>
      </w:del>
    </w:p>
    <w:p w:rsidRPr="003B1EF8" w:rsidR="00914CBC" w:rsidDel="00562B42" w:rsidP="0853BAD6" w:rsidRDefault="138040E9" w14:paraId="73329225" w14:textId="440DCDE6">
      <w:pPr>
        <w:pStyle w:val="ByLine"/>
        <w:rPr>
          <w:del w:author="Joseph Kalfus" w:date="2021-11-05T20:09:00Z" w:id="48"/>
          <w:rFonts w:ascii="Times New Roman" w:hAnsi="Times New Roman"/>
        </w:rPr>
      </w:pPr>
      <w:del w:author="Joseph Kalfus" w:date="2021-11-05T20:09:00Z" w:id="49">
        <w:r w:rsidRPr="0853BAD6" w:rsidDel="00562B42">
          <w:rPr>
            <w:rFonts w:ascii="Times New Roman" w:hAnsi="Times New Roman"/>
          </w:rPr>
          <w:delText xml:space="preserve">Version </w:delText>
        </w:r>
        <w:r w:rsidRPr="003B1EF8" w:rsidDel="00562B42">
          <w:rPr>
            <w:rFonts w:ascii="Times New Roman" w:hAnsi="Times New Roman"/>
          </w:rPr>
          <w:delText>1.0</w:delText>
        </w:r>
      </w:del>
    </w:p>
    <w:p w:rsidRPr="003B1EF8" w:rsidR="00914CBC" w:rsidDel="00562B42" w:rsidP="0853BAD6" w:rsidRDefault="138040E9" w14:paraId="761D9604" w14:textId="1522239D">
      <w:pPr>
        <w:spacing w:line="480" w:lineRule="auto"/>
        <w:jc w:val="right"/>
        <w:rPr>
          <w:del w:author="Joseph Kalfus" w:date="2021-11-05T20:09:00Z" w:id="50"/>
          <w:rFonts w:ascii="Segoe UI" w:hAnsi="Segoe UI" w:eastAsia="Segoe UI" w:cs="Segoe UI"/>
          <w:b/>
          <w:color w:val="000000" w:themeColor="text1"/>
          <w:sz w:val="28"/>
          <w:szCs w:val="28"/>
        </w:rPr>
      </w:pPr>
      <w:del w:author="Joseph Kalfus" w:date="2021-11-05T20:09:00Z" w:id="51">
        <w:r w:rsidRPr="003B1EF8" w:rsidDel="00562B42">
          <w:rPr>
            <w:rFonts w:ascii="Segoe UI" w:hAnsi="Segoe UI" w:eastAsia="Segoe UI" w:cs="Segoe UI"/>
            <w:b/>
            <w:color w:val="000000" w:themeColor="text1"/>
            <w:sz w:val="28"/>
            <w:szCs w:val="28"/>
          </w:rPr>
          <w:delText xml:space="preserve"> </w:delText>
        </w:r>
      </w:del>
    </w:p>
    <w:p w:rsidRPr="003B1EF8" w:rsidR="00914CBC" w:rsidDel="00562B42" w:rsidP="0853BAD6" w:rsidRDefault="138040E9" w14:paraId="68110BF7" w14:textId="1932B295">
      <w:pPr>
        <w:pStyle w:val="ByLine"/>
        <w:rPr>
          <w:del w:author="Joseph Kalfus" w:date="2021-11-05T20:09:00Z" w:id="52"/>
          <w:rFonts w:ascii="Times New Roman" w:hAnsi="Times New Roman"/>
        </w:rPr>
      </w:pPr>
      <w:del w:author="Joseph Kalfus" w:date="2021-11-05T20:09:00Z" w:id="53">
        <w:r w:rsidRPr="0853BAD6" w:rsidDel="00562B42">
          <w:rPr>
            <w:rFonts w:ascii="Times New Roman" w:hAnsi="Times New Roman"/>
          </w:rPr>
          <w:delText xml:space="preserve">Prepared by </w:delText>
        </w:r>
        <w:r w:rsidRPr="003B1EF8" w:rsidDel="00562B42">
          <w:rPr>
            <w:rFonts w:ascii="Times New Roman" w:hAnsi="Times New Roman"/>
          </w:rPr>
          <w:delText>the Tongue Twisters</w:delText>
        </w:r>
        <w:r w:rsidRPr="0853BAD6" w:rsidDel="00562B42">
          <w:rPr>
            <w:rFonts w:ascii="Times New Roman" w:hAnsi="Times New Roman"/>
          </w:rPr>
          <w:delText xml:space="preserve"> </w:delText>
        </w:r>
        <w:r w:rsidRPr="003B1EF8" w:rsidDel="00562B42">
          <w:rPr>
            <w:rFonts w:ascii="Times New Roman" w:hAnsi="Times New Roman"/>
          </w:rPr>
          <w:delText>project Team:</w:delText>
        </w:r>
      </w:del>
    </w:p>
    <w:p w:rsidR="00914CBC" w:rsidDel="00562B42" w:rsidP="0853BAD6" w:rsidRDefault="138040E9" w14:paraId="7104EDF3" w14:textId="3336D4DC">
      <w:pPr>
        <w:spacing w:line="480" w:lineRule="auto"/>
        <w:jc w:val="right"/>
        <w:rPr>
          <w:del w:author="Joseph Kalfus" w:date="2021-11-05T20:09:00Z" w:id="54"/>
          <w:rFonts w:ascii="Times New Roman" w:hAnsi="Times New Roman" w:eastAsia="Times New Roman" w:cs="Times New Roman"/>
          <w:b/>
          <w:bCs/>
          <w:color w:val="000000" w:themeColor="text1"/>
          <w:sz w:val="28"/>
          <w:szCs w:val="28"/>
        </w:rPr>
      </w:pPr>
      <w:del w:author="Joseph Kalfus" w:date="2021-11-05T20:09:00Z" w:id="55">
        <w:r w:rsidRPr="0853BAD6" w:rsidDel="00562B42">
          <w:rPr>
            <w:rFonts w:ascii="Times New Roman" w:hAnsi="Times New Roman" w:eastAsia="Times New Roman" w:cs="Times New Roman"/>
            <w:b/>
            <w:bCs/>
            <w:color w:val="000000" w:themeColor="text1"/>
            <w:sz w:val="28"/>
            <w:szCs w:val="28"/>
          </w:rPr>
          <w:delText>Andrew Rohn, Eskedar Endashw, Firehiwot Chari, Joseph Kalfus, Leelakrishnan Subramaniam , Mal</w:delText>
        </w:r>
        <w:r w:rsidDel="00562B42" w:rsidR="003404A3">
          <w:rPr>
            <w:rFonts w:ascii="Times New Roman" w:hAnsi="Times New Roman" w:eastAsia="Times New Roman" w:cs="Times New Roman"/>
            <w:b/>
            <w:bCs/>
            <w:color w:val="000000" w:themeColor="text1"/>
            <w:sz w:val="28"/>
            <w:szCs w:val="28"/>
          </w:rPr>
          <w:delText>i</w:delText>
        </w:r>
        <w:r w:rsidRPr="0853BAD6" w:rsidDel="00562B42">
          <w:rPr>
            <w:rFonts w:ascii="Times New Roman" w:hAnsi="Times New Roman" w:eastAsia="Times New Roman" w:cs="Times New Roman"/>
            <w:b/>
            <w:bCs/>
            <w:color w:val="000000" w:themeColor="text1"/>
            <w:sz w:val="28"/>
            <w:szCs w:val="28"/>
          </w:rPr>
          <w:delText>k Webster &amp; Obinna Okonkwo.</w:delText>
        </w:r>
      </w:del>
    </w:p>
    <w:p w:rsidR="00914CBC" w:rsidDel="00562B42" w:rsidP="0853BAD6" w:rsidRDefault="00361567" w14:paraId="652980B5" w14:textId="45A9CA63">
      <w:pPr>
        <w:pStyle w:val="ByLine"/>
        <w:rPr>
          <w:del w:author="Joseph Kalfus" w:date="2021-11-05T20:09:00Z" w:id="56"/>
          <w:rFonts w:ascii="Times New Roman" w:hAnsi="Times New Roman"/>
        </w:rPr>
      </w:pPr>
      <w:del w:author="Joseph Kalfus" w:date="2021-11-05T20:09:00Z" w:id="57">
        <w:r w:rsidDel="00562B42">
          <w:rPr>
            <w:rFonts w:ascii="Times New Roman" w:hAnsi="Times New Roman"/>
          </w:rPr>
          <w:delText>November</w:delText>
        </w:r>
        <w:r w:rsidRPr="0853BAD6" w:rsidDel="00562B42" w:rsidR="138040E9">
          <w:rPr>
            <w:rFonts w:ascii="Times New Roman" w:hAnsi="Times New Roman"/>
          </w:rPr>
          <w:delText xml:space="preserve"> </w:delText>
        </w:r>
        <w:r w:rsidDel="00562B42">
          <w:rPr>
            <w:rFonts w:ascii="Times New Roman" w:hAnsi="Times New Roman"/>
          </w:rPr>
          <w:delText>5</w:delText>
        </w:r>
        <w:r w:rsidRPr="003B1EF8" w:rsidDel="00562B42" w:rsidR="138040E9">
          <w:rPr>
            <w:rFonts w:ascii="Times New Roman" w:hAnsi="Times New Roman"/>
          </w:rPr>
          <w:delText>th, 2021</w:delText>
        </w:r>
        <w:r w:rsidRPr="0853BAD6" w:rsidDel="00562B42" w:rsidR="138040E9">
          <w:rPr>
            <w:rFonts w:ascii="Times New Roman" w:hAnsi="Times New Roman"/>
          </w:rPr>
          <w:delText xml:space="preserve"> </w:delText>
        </w:r>
      </w:del>
    </w:p>
    <w:p w:rsidR="00914CBC" w:rsidP="0853BAD6" w:rsidRDefault="00914CBC" w14:paraId="043B7C4B" w14:textId="77777777">
      <w:pPr>
        <w:pStyle w:val="ChangeHistoryTitle"/>
        <w:rPr>
          <w:rFonts w:ascii="Times New Roman" w:hAnsi="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Pr="00663C8B" w:rsidR="00951E4E" w:rsidTr="00954E8F" w14:paraId="176DD520" w14:textId="77777777">
        <w:trPr>
          <w:trHeight w:val="503"/>
          <w:ins w:author="Joseph Kalfus" w:date="2021-11-05T20:14:00Z" w:id="58"/>
        </w:trPr>
        <w:tc>
          <w:tcPr>
            <w:tcW w:w="2337" w:type="dxa"/>
          </w:tcPr>
          <w:p w:rsidRPr="00663C8B" w:rsidR="00951E4E" w:rsidP="00954E8F" w:rsidRDefault="00951E4E" w14:paraId="55FEECBA" w14:textId="77777777">
            <w:pPr>
              <w:rPr>
                <w:ins w:author="Joseph Kalfus" w:date="2021-11-05T20:14:00Z" w:id="59"/>
                <w:b/>
                <w:bCs/>
              </w:rPr>
            </w:pPr>
            <w:ins w:author="Joseph Kalfus" w:date="2021-11-05T20:14:00Z" w:id="60">
              <w:r w:rsidRPr="00663C8B">
                <w:rPr>
                  <w:b/>
                  <w:bCs/>
                </w:rPr>
                <w:t>Date</w:t>
              </w:r>
            </w:ins>
          </w:p>
        </w:tc>
        <w:tc>
          <w:tcPr>
            <w:tcW w:w="2337" w:type="dxa"/>
          </w:tcPr>
          <w:p w:rsidRPr="00663C8B" w:rsidR="00951E4E" w:rsidP="00954E8F" w:rsidRDefault="00951E4E" w14:paraId="2FCC71E4" w14:textId="77777777">
            <w:pPr>
              <w:rPr>
                <w:ins w:author="Joseph Kalfus" w:date="2021-11-05T20:14:00Z" w:id="61"/>
                <w:b/>
                <w:bCs/>
              </w:rPr>
            </w:pPr>
            <w:ins w:author="Joseph Kalfus" w:date="2021-11-05T20:14:00Z" w:id="62">
              <w:r w:rsidRPr="00663C8B">
                <w:rPr>
                  <w:b/>
                  <w:bCs/>
                </w:rPr>
                <w:t>Version</w:t>
              </w:r>
            </w:ins>
          </w:p>
        </w:tc>
        <w:tc>
          <w:tcPr>
            <w:tcW w:w="2338" w:type="dxa"/>
          </w:tcPr>
          <w:p w:rsidRPr="00663C8B" w:rsidR="00951E4E" w:rsidP="00954E8F" w:rsidRDefault="00951E4E" w14:paraId="5139F4E5" w14:textId="77777777">
            <w:pPr>
              <w:rPr>
                <w:ins w:author="Joseph Kalfus" w:date="2021-11-05T20:14:00Z" w:id="63"/>
                <w:b/>
                <w:bCs/>
              </w:rPr>
            </w:pPr>
            <w:ins w:author="Joseph Kalfus" w:date="2021-11-05T20:14:00Z" w:id="64">
              <w:r w:rsidRPr="00663C8B">
                <w:rPr>
                  <w:b/>
                  <w:bCs/>
                </w:rPr>
                <w:t>Description</w:t>
              </w:r>
            </w:ins>
          </w:p>
        </w:tc>
        <w:tc>
          <w:tcPr>
            <w:tcW w:w="2338" w:type="dxa"/>
          </w:tcPr>
          <w:p w:rsidRPr="00663C8B" w:rsidR="00951E4E" w:rsidP="00954E8F" w:rsidRDefault="00951E4E" w14:paraId="3774D074" w14:textId="77777777">
            <w:pPr>
              <w:rPr>
                <w:ins w:author="Joseph Kalfus" w:date="2021-11-05T20:14:00Z" w:id="65"/>
                <w:b/>
                <w:bCs/>
              </w:rPr>
            </w:pPr>
            <w:ins w:author="Joseph Kalfus" w:date="2021-11-05T20:14:00Z" w:id="66">
              <w:r w:rsidRPr="00663C8B">
                <w:rPr>
                  <w:b/>
                  <w:bCs/>
                </w:rPr>
                <w:t>Author</w:t>
              </w:r>
            </w:ins>
          </w:p>
        </w:tc>
      </w:tr>
      <w:tr w:rsidR="00951E4E" w:rsidTr="00954E8F" w14:paraId="7E6D4CB8" w14:textId="77777777">
        <w:trPr>
          <w:trHeight w:val="440"/>
          <w:ins w:author="Joseph Kalfus" w:date="2021-11-05T20:14:00Z" w:id="67"/>
        </w:trPr>
        <w:tc>
          <w:tcPr>
            <w:tcW w:w="2337" w:type="dxa"/>
          </w:tcPr>
          <w:p w:rsidRPr="003966CD" w:rsidR="00951E4E" w:rsidP="00954E8F" w:rsidRDefault="00951E4E" w14:paraId="6B95DE13" w14:textId="77777777">
            <w:pPr>
              <w:rPr>
                <w:ins w:author="Joseph Kalfus" w:date="2021-11-05T20:14:00Z" w:id="68"/>
              </w:rPr>
            </w:pPr>
            <w:ins w:author="Joseph Kalfus" w:date="2021-11-05T20:14:00Z" w:id="69">
              <w:r>
                <w:t>October 24, 2021</w:t>
              </w:r>
            </w:ins>
          </w:p>
        </w:tc>
        <w:tc>
          <w:tcPr>
            <w:tcW w:w="2337" w:type="dxa"/>
          </w:tcPr>
          <w:p w:rsidRPr="003966CD" w:rsidR="00951E4E" w:rsidP="00954E8F" w:rsidRDefault="00951E4E" w14:paraId="6F757A9B" w14:textId="77777777">
            <w:pPr>
              <w:rPr>
                <w:ins w:author="Joseph Kalfus" w:date="2021-11-05T20:14:00Z" w:id="70"/>
              </w:rPr>
            </w:pPr>
            <w:ins w:author="Joseph Kalfus" w:date="2021-11-05T20:14:00Z" w:id="71">
              <w:r>
                <w:t>1.0</w:t>
              </w:r>
            </w:ins>
          </w:p>
        </w:tc>
        <w:tc>
          <w:tcPr>
            <w:tcW w:w="2338" w:type="dxa"/>
          </w:tcPr>
          <w:p w:rsidRPr="003966CD" w:rsidR="00951E4E" w:rsidP="00954E8F" w:rsidRDefault="00951E4E" w14:paraId="08ED8852" w14:textId="77777777">
            <w:pPr>
              <w:rPr>
                <w:ins w:author="Joseph Kalfus" w:date="2021-11-05T20:14:00Z" w:id="72"/>
              </w:rPr>
            </w:pPr>
            <w:ins w:author="Joseph Kalfus" w:date="2021-11-05T20:14:00Z" w:id="73">
              <w:r>
                <w:t>Initial Release Template</w:t>
              </w:r>
            </w:ins>
          </w:p>
        </w:tc>
        <w:tc>
          <w:tcPr>
            <w:tcW w:w="2338" w:type="dxa"/>
          </w:tcPr>
          <w:p w:rsidRPr="003966CD" w:rsidR="00951E4E" w:rsidP="00954E8F" w:rsidRDefault="00951E4E" w14:paraId="1B935695" w14:textId="77777777">
            <w:pPr>
              <w:rPr>
                <w:ins w:author="Joseph Kalfus" w:date="2021-11-05T20:14:00Z" w:id="74"/>
              </w:rPr>
            </w:pPr>
            <w:ins w:author="Joseph Kalfus" w:date="2021-11-05T20:14:00Z" w:id="75">
              <w:r w:rsidRPr="00B51F65">
                <w:t>Firehiwot Chari</w:t>
              </w:r>
            </w:ins>
          </w:p>
        </w:tc>
      </w:tr>
      <w:tr w:rsidR="00951E4E" w:rsidTr="00954E8F" w14:paraId="333C5DD1" w14:textId="77777777">
        <w:trPr>
          <w:trHeight w:val="440"/>
          <w:ins w:author="Joseph Kalfus" w:date="2021-11-05T20:14:00Z" w:id="76"/>
        </w:trPr>
        <w:tc>
          <w:tcPr>
            <w:tcW w:w="2337" w:type="dxa"/>
          </w:tcPr>
          <w:p w:rsidRPr="003966CD" w:rsidR="00951E4E" w:rsidP="00954E8F" w:rsidRDefault="0072595A" w14:paraId="422530B2" w14:textId="17CAD3AF">
            <w:pPr>
              <w:rPr>
                <w:ins w:author="Joseph Kalfus" w:date="2021-11-05T20:14:00Z" w:id="77"/>
              </w:rPr>
            </w:pPr>
            <w:ins w:author="Joseph Kalfus" w:date="2021-11-05T20:16:00Z" w:id="78">
              <w:r>
                <w:t xml:space="preserve">October </w:t>
              </w:r>
              <w:r w:rsidR="00227FFC">
                <w:t>31</w:t>
              </w:r>
            </w:ins>
            <w:ins w:author="Joseph Kalfus" w:date="2021-11-05T20:14:00Z" w:id="79">
              <w:r w:rsidRPr="003966CD" w:rsidR="00951E4E">
                <w:t>, 2021</w:t>
              </w:r>
            </w:ins>
          </w:p>
        </w:tc>
        <w:tc>
          <w:tcPr>
            <w:tcW w:w="2337" w:type="dxa"/>
          </w:tcPr>
          <w:p w:rsidRPr="003966CD" w:rsidR="00951E4E" w:rsidP="00954E8F" w:rsidRDefault="00951E4E" w14:paraId="27C9EE43" w14:textId="77777777">
            <w:pPr>
              <w:rPr>
                <w:ins w:author="Joseph Kalfus" w:date="2021-11-05T20:14:00Z" w:id="80"/>
              </w:rPr>
            </w:pPr>
            <w:ins w:author="Joseph Kalfus" w:date="2021-11-05T20:14:00Z" w:id="81">
              <w:r w:rsidRPr="003966CD">
                <w:t>1.</w:t>
              </w:r>
              <w:r>
                <w:t>1</w:t>
              </w:r>
            </w:ins>
          </w:p>
        </w:tc>
        <w:tc>
          <w:tcPr>
            <w:tcW w:w="2338" w:type="dxa"/>
          </w:tcPr>
          <w:p w:rsidRPr="003966CD" w:rsidR="00951E4E" w:rsidP="00954E8F" w:rsidRDefault="00227FFC" w14:paraId="08C652C4" w14:textId="4B15E845">
            <w:pPr>
              <w:rPr>
                <w:ins w:author="Joseph Kalfus" w:date="2021-11-05T20:14:00Z" w:id="82"/>
              </w:rPr>
            </w:pPr>
            <w:ins w:author="Joseph Kalfus" w:date="2021-11-05T20:16:00Z" w:id="83">
              <w:r>
                <w:t xml:space="preserve">Updated </w:t>
              </w:r>
            </w:ins>
            <w:ins w:author="Joseph Kalfus" w:date="2021-11-05T20:17:00Z" w:id="84">
              <w:r w:rsidR="006534AE">
                <w:t>Introduction Section</w:t>
              </w:r>
            </w:ins>
          </w:p>
        </w:tc>
        <w:tc>
          <w:tcPr>
            <w:tcW w:w="2338" w:type="dxa"/>
          </w:tcPr>
          <w:p w:rsidRPr="003966CD" w:rsidR="00951E4E" w:rsidP="00954E8F" w:rsidRDefault="006534AE" w14:paraId="3B61D530" w14:textId="621FEDEA">
            <w:pPr>
              <w:rPr>
                <w:ins w:author="Joseph Kalfus" w:date="2021-11-05T20:14:00Z" w:id="85"/>
              </w:rPr>
            </w:pPr>
            <w:ins w:author="Joseph Kalfus" w:date="2021-11-05T20:17:00Z" w:id="86">
              <w:r w:rsidRPr="00B51F65">
                <w:t>Firehiwot Chari</w:t>
              </w:r>
            </w:ins>
          </w:p>
        </w:tc>
      </w:tr>
      <w:tr w:rsidR="00951E4E" w:rsidTr="00954E8F" w14:paraId="35F9E5CB" w14:textId="77777777">
        <w:trPr>
          <w:trHeight w:val="548"/>
          <w:ins w:author="Joseph Kalfus" w:date="2021-11-05T20:14:00Z" w:id="87"/>
        </w:trPr>
        <w:tc>
          <w:tcPr>
            <w:tcW w:w="2337" w:type="dxa"/>
          </w:tcPr>
          <w:p w:rsidRPr="003B100D" w:rsidR="00951E4E" w:rsidP="00954E8F" w:rsidRDefault="00951E4E" w14:paraId="2DE7EA6D" w14:textId="0C3CE2B0">
            <w:pPr>
              <w:rPr>
                <w:ins w:author="Joseph Kalfus" w:date="2021-11-05T20:14:00Z" w:id="88"/>
              </w:rPr>
            </w:pPr>
            <w:ins w:author="Joseph Kalfus" w:date="2021-11-05T20:14:00Z" w:id="89">
              <w:r>
                <w:t xml:space="preserve">November </w:t>
              </w:r>
            </w:ins>
            <w:ins w:author="Joseph Kalfus" w:date="2021-11-05T20:18:00Z" w:id="90">
              <w:r w:rsidR="00217DDB">
                <w:t>3</w:t>
              </w:r>
            </w:ins>
            <w:ins w:author="Joseph Kalfus" w:date="2021-11-05T20:14:00Z" w:id="91">
              <w:r>
                <w:t>, 2021</w:t>
              </w:r>
            </w:ins>
          </w:p>
        </w:tc>
        <w:tc>
          <w:tcPr>
            <w:tcW w:w="2337" w:type="dxa"/>
          </w:tcPr>
          <w:p w:rsidRPr="008332A2" w:rsidR="00951E4E" w:rsidP="00954E8F" w:rsidRDefault="00951E4E" w14:paraId="351926B9" w14:textId="77777777">
            <w:pPr>
              <w:rPr>
                <w:ins w:author="Joseph Kalfus" w:date="2021-11-05T20:14:00Z" w:id="92"/>
              </w:rPr>
            </w:pPr>
            <w:ins w:author="Joseph Kalfus" w:date="2021-11-05T20:14:00Z" w:id="93">
              <w:r>
                <w:t>1.2</w:t>
              </w:r>
            </w:ins>
          </w:p>
        </w:tc>
        <w:tc>
          <w:tcPr>
            <w:tcW w:w="2338" w:type="dxa"/>
          </w:tcPr>
          <w:p w:rsidRPr="008332A2" w:rsidR="00951E4E" w:rsidP="00954E8F" w:rsidRDefault="00217DDB" w14:paraId="20EF59DB" w14:textId="0095AB1F">
            <w:pPr>
              <w:rPr>
                <w:ins w:author="Joseph Kalfus" w:date="2021-11-05T20:14:00Z" w:id="94"/>
              </w:rPr>
            </w:pPr>
            <w:ins w:author="Joseph Kalfus" w:date="2021-11-05T20:18:00Z" w:id="95">
              <w:r>
                <w:t>Added step by step guides</w:t>
              </w:r>
            </w:ins>
          </w:p>
        </w:tc>
        <w:tc>
          <w:tcPr>
            <w:tcW w:w="2338" w:type="dxa"/>
          </w:tcPr>
          <w:p w:rsidRPr="008332A2" w:rsidR="00951E4E" w:rsidP="00954E8F" w:rsidRDefault="00217DDB" w14:paraId="1956E773" w14:textId="095BBE52">
            <w:pPr>
              <w:rPr>
                <w:ins w:author="Joseph Kalfus" w:date="2021-11-05T20:14:00Z" w:id="96"/>
              </w:rPr>
            </w:pPr>
            <w:ins w:author="Joseph Kalfus" w:date="2021-11-05T20:18:00Z" w:id="97">
              <w:r>
                <w:t>Malik Webster</w:t>
              </w:r>
            </w:ins>
          </w:p>
        </w:tc>
      </w:tr>
      <w:tr w:rsidR="00951E4E" w:rsidTr="00954E8F" w14:paraId="38A4FEC7" w14:textId="77777777">
        <w:trPr>
          <w:trHeight w:val="548"/>
          <w:ins w:author="Joseph Kalfus" w:date="2021-11-05T20:14:00Z" w:id="98"/>
        </w:trPr>
        <w:tc>
          <w:tcPr>
            <w:tcW w:w="2337" w:type="dxa"/>
          </w:tcPr>
          <w:p w:rsidR="00951E4E" w:rsidP="00954E8F" w:rsidRDefault="00951E4E" w14:paraId="4EF16D5E" w14:textId="6E37FD6D">
            <w:pPr>
              <w:rPr>
                <w:ins w:author="Joseph Kalfus" w:date="2021-11-05T20:14:00Z" w:id="99"/>
              </w:rPr>
            </w:pPr>
            <w:ins w:author="Joseph Kalfus" w:date="2021-11-05T20:14:00Z" w:id="100">
              <w:r>
                <w:t xml:space="preserve">November </w:t>
              </w:r>
            </w:ins>
            <w:ins w:author="Joseph Kalfus" w:date="2021-11-05T20:18:00Z" w:id="101">
              <w:r w:rsidR="00B10ABC">
                <w:t>4</w:t>
              </w:r>
            </w:ins>
            <w:ins w:author="Joseph Kalfus" w:date="2021-11-05T20:14:00Z" w:id="102">
              <w:r>
                <w:t>, 2021</w:t>
              </w:r>
            </w:ins>
          </w:p>
        </w:tc>
        <w:tc>
          <w:tcPr>
            <w:tcW w:w="2337" w:type="dxa"/>
          </w:tcPr>
          <w:p w:rsidR="00951E4E" w:rsidP="00954E8F" w:rsidRDefault="00951E4E" w14:paraId="1EFD9A13" w14:textId="77777777">
            <w:pPr>
              <w:rPr>
                <w:ins w:author="Joseph Kalfus" w:date="2021-11-05T20:14:00Z" w:id="103"/>
              </w:rPr>
            </w:pPr>
            <w:ins w:author="Joseph Kalfus" w:date="2021-11-05T20:14:00Z" w:id="104">
              <w:r>
                <w:t>1.3</w:t>
              </w:r>
            </w:ins>
          </w:p>
        </w:tc>
        <w:tc>
          <w:tcPr>
            <w:tcW w:w="2338" w:type="dxa"/>
          </w:tcPr>
          <w:p w:rsidR="00951E4E" w:rsidP="00954E8F" w:rsidRDefault="00B10ABC" w14:paraId="020C861A" w14:textId="0CA1CEEB">
            <w:pPr>
              <w:rPr>
                <w:ins w:author="Joseph Kalfus" w:date="2021-11-05T20:14:00Z" w:id="105"/>
              </w:rPr>
            </w:pPr>
            <w:ins w:author="Joseph Kalfus" w:date="2021-11-05T20:19:00Z" w:id="106">
              <w:r>
                <w:t>Added application page</w:t>
              </w:r>
            </w:ins>
          </w:p>
        </w:tc>
        <w:tc>
          <w:tcPr>
            <w:tcW w:w="2338" w:type="dxa"/>
          </w:tcPr>
          <w:p w:rsidR="00951E4E" w:rsidP="00954E8F" w:rsidRDefault="00B10ABC" w14:paraId="35813397" w14:textId="23A7EEAD">
            <w:pPr>
              <w:rPr>
                <w:ins w:author="Joseph Kalfus" w:date="2021-11-05T20:14:00Z" w:id="107"/>
              </w:rPr>
            </w:pPr>
            <w:ins w:author="Joseph Kalfus" w:date="2021-11-05T20:19:00Z" w:id="108">
              <w:r>
                <w:t>Obinna Okonkwo</w:t>
              </w:r>
            </w:ins>
          </w:p>
        </w:tc>
      </w:tr>
      <w:tr w:rsidR="00951E4E" w:rsidTr="00954E8F" w14:paraId="3FA753B9" w14:textId="77777777">
        <w:trPr>
          <w:trHeight w:val="548"/>
          <w:ins w:author="Joseph Kalfus" w:date="2021-11-05T20:14:00Z" w:id="109"/>
        </w:trPr>
        <w:tc>
          <w:tcPr>
            <w:tcW w:w="2337" w:type="dxa"/>
          </w:tcPr>
          <w:p w:rsidR="00951E4E" w:rsidP="00954E8F" w:rsidRDefault="00B10ABC" w14:paraId="2CCED762" w14:textId="039FB3BD">
            <w:pPr>
              <w:rPr>
                <w:ins w:author="Joseph Kalfus" w:date="2021-11-05T20:14:00Z" w:id="110"/>
              </w:rPr>
            </w:pPr>
            <w:ins w:author="Joseph Kalfus" w:date="2021-11-05T20:19:00Z" w:id="111">
              <w:r>
                <w:t>November 5, 2021</w:t>
              </w:r>
            </w:ins>
          </w:p>
        </w:tc>
        <w:tc>
          <w:tcPr>
            <w:tcW w:w="2337" w:type="dxa"/>
          </w:tcPr>
          <w:p w:rsidR="00951E4E" w:rsidP="00954E8F" w:rsidRDefault="00B10ABC" w14:paraId="1629A232" w14:textId="55204282">
            <w:pPr>
              <w:rPr>
                <w:ins w:author="Joseph Kalfus" w:date="2021-11-05T20:14:00Z" w:id="112"/>
              </w:rPr>
            </w:pPr>
            <w:ins w:author="Joseph Kalfus" w:date="2021-11-05T20:19:00Z" w:id="113">
              <w:r>
                <w:t>1.4</w:t>
              </w:r>
            </w:ins>
          </w:p>
        </w:tc>
        <w:tc>
          <w:tcPr>
            <w:tcW w:w="2338" w:type="dxa"/>
          </w:tcPr>
          <w:p w:rsidR="00951E4E" w:rsidP="00954E8F" w:rsidRDefault="00481878" w14:paraId="5640189A" w14:textId="08A6D39C">
            <w:pPr>
              <w:rPr>
                <w:ins w:author="Joseph Kalfus" w:date="2021-11-05T20:14:00Z" w:id="114"/>
              </w:rPr>
            </w:pPr>
            <w:ins w:author="Joseph Kalfus" w:date="2021-11-05T20:20:00Z" w:id="115">
              <w:r>
                <w:t>Added troubleshooting steps</w:t>
              </w:r>
            </w:ins>
          </w:p>
        </w:tc>
        <w:tc>
          <w:tcPr>
            <w:tcW w:w="2338" w:type="dxa"/>
          </w:tcPr>
          <w:p w:rsidR="00951E4E" w:rsidP="00954E8F" w:rsidRDefault="00481878" w14:paraId="73FCADE0" w14:textId="1AC35C86">
            <w:pPr>
              <w:rPr>
                <w:ins w:author="Joseph Kalfus" w:date="2021-11-05T20:14:00Z" w:id="116"/>
              </w:rPr>
            </w:pPr>
            <w:ins w:author="Joseph Kalfus" w:date="2021-11-05T20:20:00Z" w:id="117">
              <w:r>
                <w:t>Andrew Rohn</w:t>
              </w:r>
            </w:ins>
          </w:p>
        </w:tc>
      </w:tr>
      <w:tr w:rsidR="00B10ABC" w:rsidTr="00954E8F" w14:paraId="2990FCE5" w14:textId="77777777">
        <w:trPr>
          <w:trHeight w:val="548"/>
          <w:ins w:author="Joseph Kalfus" w:date="2021-11-05T20:19:00Z" w:id="118"/>
        </w:trPr>
        <w:tc>
          <w:tcPr>
            <w:tcW w:w="2337" w:type="dxa"/>
          </w:tcPr>
          <w:p w:rsidR="00B10ABC" w:rsidP="00954E8F" w:rsidRDefault="00FB54C1" w14:paraId="4915FD2C" w14:textId="28D66164">
            <w:pPr>
              <w:rPr>
                <w:ins w:author="Joseph Kalfus" w:date="2021-11-05T20:19:00Z" w:id="119"/>
              </w:rPr>
            </w:pPr>
            <w:ins w:author="Joseph Kalfus" w:date="2021-11-05T20:21:00Z" w:id="120">
              <w:r>
                <w:t>November 5, 2021</w:t>
              </w:r>
            </w:ins>
          </w:p>
        </w:tc>
        <w:tc>
          <w:tcPr>
            <w:tcW w:w="2337" w:type="dxa"/>
          </w:tcPr>
          <w:p w:rsidR="00B10ABC" w:rsidP="00954E8F" w:rsidRDefault="00FB54C1" w14:paraId="6B9E6DC7" w14:textId="1AD6D989">
            <w:pPr>
              <w:rPr>
                <w:ins w:author="Joseph Kalfus" w:date="2021-11-05T20:19:00Z" w:id="121"/>
              </w:rPr>
            </w:pPr>
            <w:ins w:author="Joseph Kalfus" w:date="2021-11-05T20:21:00Z" w:id="122">
              <w:r>
                <w:t>1.5</w:t>
              </w:r>
            </w:ins>
          </w:p>
        </w:tc>
        <w:tc>
          <w:tcPr>
            <w:tcW w:w="2338" w:type="dxa"/>
          </w:tcPr>
          <w:p w:rsidR="00B10ABC" w:rsidP="00954E8F" w:rsidRDefault="00FB54C1" w14:paraId="37E6619B" w14:textId="32771C7B">
            <w:pPr>
              <w:rPr>
                <w:ins w:author="Joseph Kalfus" w:date="2021-11-05T20:19:00Z" w:id="123"/>
              </w:rPr>
            </w:pPr>
            <w:ins w:author="Joseph Kalfus" w:date="2021-11-05T20:21:00Z" w:id="124">
              <w:r>
                <w:t>Fixed formatting</w:t>
              </w:r>
              <w:r w:rsidR="00C7476F">
                <w:t xml:space="preserve"> and imag</w:t>
              </w:r>
            </w:ins>
            <w:ins w:author="Joseph Kalfus" w:date="2021-11-05T20:22:00Z" w:id="125">
              <w:r w:rsidR="00C7476F">
                <w:t>e captions</w:t>
              </w:r>
            </w:ins>
          </w:p>
        </w:tc>
        <w:tc>
          <w:tcPr>
            <w:tcW w:w="2338" w:type="dxa"/>
          </w:tcPr>
          <w:p w:rsidR="00B10ABC" w:rsidP="00954E8F" w:rsidRDefault="00C7476F" w14:paraId="1C3B49F5" w14:textId="4D0C7C47">
            <w:pPr>
              <w:rPr>
                <w:ins w:author="Joseph Kalfus" w:date="2021-11-05T20:19:00Z" w:id="126"/>
              </w:rPr>
            </w:pPr>
            <w:ins w:author="Joseph Kalfus" w:date="2021-11-05T20:22:00Z" w:id="127">
              <w:r>
                <w:t>Joseph Kalfus</w:t>
              </w:r>
            </w:ins>
          </w:p>
        </w:tc>
      </w:tr>
      <w:tr w:rsidR="00B10ABC" w:rsidTr="00954E8F" w14:paraId="2B49ADF9" w14:textId="77777777">
        <w:trPr>
          <w:trHeight w:val="548"/>
          <w:ins w:author="Joseph Kalfus" w:date="2021-11-05T20:19:00Z" w:id="128"/>
        </w:trPr>
        <w:tc>
          <w:tcPr>
            <w:tcW w:w="2337" w:type="dxa"/>
          </w:tcPr>
          <w:p w:rsidR="00B10ABC" w:rsidP="00954E8F" w:rsidRDefault="00B10ABC" w14:paraId="72DC5825" w14:textId="47305832">
            <w:pPr>
              <w:rPr>
                <w:ins w:author="Joseph Kalfus" w:date="2021-11-05T20:19:00Z" w:id="129"/>
              </w:rPr>
            </w:pPr>
          </w:p>
        </w:tc>
        <w:tc>
          <w:tcPr>
            <w:tcW w:w="2337" w:type="dxa"/>
          </w:tcPr>
          <w:p w:rsidR="00B10ABC" w:rsidP="00954E8F" w:rsidRDefault="00B10ABC" w14:paraId="0A2E67B3" w14:textId="26BB4235">
            <w:pPr>
              <w:rPr>
                <w:ins w:author="Joseph Kalfus" w:date="2021-11-05T20:19:00Z" w:id="130"/>
              </w:rPr>
            </w:pPr>
          </w:p>
        </w:tc>
        <w:tc>
          <w:tcPr>
            <w:tcW w:w="2338" w:type="dxa"/>
          </w:tcPr>
          <w:p w:rsidR="00B10ABC" w:rsidP="00954E8F" w:rsidRDefault="00B10ABC" w14:paraId="314CF301" w14:textId="7BB65AF5">
            <w:pPr>
              <w:rPr>
                <w:ins w:author="Joseph Kalfus" w:date="2021-11-05T20:19:00Z" w:id="131"/>
              </w:rPr>
            </w:pPr>
          </w:p>
        </w:tc>
        <w:tc>
          <w:tcPr>
            <w:tcW w:w="2338" w:type="dxa"/>
          </w:tcPr>
          <w:p w:rsidR="00B10ABC" w:rsidP="00954E8F" w:rsidRDefault="00B10ABC" w14:paraId="701330F2" w14:textId="77777777">
            <w:pPr>
              <w:rPr>
                <w:ins w:author="Joseph Kalfus" w:date="2021-11-05T20:19:00Z" w:id="132"/>
              </w:rPr>
            </w:pPr>
          </w:p>
        </w:tc>
      </w:tr>
    </w:tbl>
    <w:p w:rsidR="00951E4E" w:rsidP="0853BAD6" w:rsidRDefault="00951E4E" w14:paraId="791C093B" w14:textId="039F29EE">
      <w:pPr>
        <w:spacing w:line="322" w:lineRule="exact"/>
        <w:rPr>
          <w:ins w:author="Joseph Kalfus" w:date="2021-11-05T20:14:00Z" w:id="133"/>
          <w:rFonts w:ascii="Times New Roman" w:hAnsi="Times New Roman" w:eastAsia="Times New Roman" w:cs="Times New Roman"/>
          <w:b/>
          <w:bCs/>
          <w:color w:val="2F5496" w:themeColor="accent1" w:themeShade="BF"/>
          <w:sz w:val="28"/>
          <w:szCs w:val="28"/>
        </w:rPr>
      </w:pPr>
    </w:p>
    <w:p w:rsidR="00914CBC" w:rsidDel="00951E4E" w:rsidRDefault="00951E4E" w14:paraId="77F4C10E" w14:textId="53075E05">
      <w:pPr>
        <w:rPr>
          <w:del w:author="Joseph Kalfus" w:date="2021-11-05T20:14:00Z" w:id="134"/>
          <w:rFonts w:ascii="Times New Roman" w:hAnsi="Times New Roman" w:eastAsia="Times New Roman" w:cs="Times New Roman"/>
          <w:b/>
          <w:bCs/>
          <w:color w:val="2F5496" w:themeColor="accent1" w:themeShade="BF"/>
          <w:sz w:val="28"/>
          <w:szCs w:val="28"/>
        </w:rPr>
        <w:pPrChange w:author="Joseph Kalfus" w:date="2021-11-05T20:14:00Z" w:id="135">
          <w:pPr>
            <w:spacing w:line="322" w:lineRule="exact"/>
          </w:pPr>
        </w:pPrChange>
      </w:pPr>
      <w:ins w:author="Joseph Kalfus" w:date="2021-11-05T20:14:00Z" w:id="136">
        <w:r>
          <w:rPr>
            <w:rFonts w:ascii="Times New Roman" w:hAnsi="Times New Roman" w:eastAsia="Times New Roman" w:cs="Times New Roman"/>
            <w:b/>
            <w:bCs/>
            <w:color w:val="2F5496" w:themeColor="accent1" w:themeShade="BF"/>
            <w:sz w:val="28"/>
            <w:szCs w:val="28"/>
          </w:rPr>
          <w:br w:type="page"/>
        </w:r>
      </w:ins>
    </w:p>
    <w:p w:rsidR="00914CBC" w:rsidDel="00951E4E" w:rsidP="122D8CB5" w:rsidRDefault="00914CBC" w14:paraId="439B2148" w14:textId="6F6A0089">
      <w:pPr>
        <w:spacing w:line="322" w:lineRule="exact"/>
        <w:rPr>
          <w:ins w:author="Firehiwot Chari" w:date="2021-10-28T22:54:00Z" w:id="137"/>
          <w:del w:author="Joseph Kalfus" w:date="2021-11-05T20:14:00Z" w:id="138"/>
          <w:rFonts w:ascii="Times New Roman" w:hAnsi="Times New Roman" w:eastAsia="Times New Roman" w:cs="Times New Roman"/>
          <w:b/>
          <w:bCs/>
          <w:color w:val="2F5496" w:themeColor="accent1" w:themeShade="BF"/>
          <w:sz w:val="28"/>
          <w:szCs w:val="28"/>
        </w:rPr>
      </w:pPr>
    </w:p>
    <w:p w:rsidR="3F7ADA3F" w:rsidDel="00951E4E" w:rsidP="3F7ADA3F" w:rsidRDefault="3F7ADA3F" w14:paraId="768F916B" w14:textId="0F8610E1">
      <w:pPr>
        <w:spacing w:line="322" w:lineRule="exact"/>
        <w:rPr>
          <w:ins w:author="Firehiwot Chari" w:date="2021-10-28T22:54:00Z" w:id="139"/>
          <w:del w:author="Joseph Kalfus" w:date="2021-11-05T20:14:00Z" w:id="140"/>
          <w:rFonts w:ascii="Times New Roman" w:hAnsi="Times New Roman" w:eastAsia="Times New Roman" w:cs="Times New Roman"/>
          <w:b/>
          <w:bCs/>
          <w:color w:val="2F5496" w:themeColor="accent1" w:themeShade="BF"/>
          <w:sz w:val="28"/>
          <w:szCs w:val="28"/>
        </w:rPr>
      </w:pPr>
    </w:p>
    <w:p w:rsidR="3F7ADA3F" w:rsidDel="00951E4E" w:rsidP="3F7ADA3F" w:rsidRDefault="3F7ADA3F" w14:paraId="6F17A1E1" w14:textId="029E04CD">
      <w:pPr>
        <w:spacing w:line="322" w:lineRule="exact"/>
        <w:rPr>
          <w:del w:author="Joseph Kalfus" w:date="2021-11-05T20:14:00Z" w:id="141"/>
          <w:rFonts w:ascii="Times New Roman" w:hAnsi="Times New Roman" w:eastAsia="Times New Roman" w:cs="Times New Roman"/>
          <w:b/>
          <w:bCs/>
          <w:color w:val="2F5496" w:themeColor="accent1" w:themeShade="BF"/>
          <w:sz w:val="28"/>
          <w:szCs w:val="28"/>
        </w:rPr>
      </w:pPr>
    </w:p>
    <w:p w:rsidR="00914CBC" w:rsidDel="00951E4E" w:rsidP="122D8CB5" w:rsidRDefault="00914CBC" w14:paraId="504D1EF7" w14:textId="7E998438">
      <w:pPr>
        <w:spacing w:line="322" w:lineRule="exact"/>
        <w:rPr>
          <w:ins w:author="Firehiwot Chari" w:date="2021-10-21T13:41:00Z" w:id="142"/>
          <w:del w:author="Joseph Kalfus" w:date="2021-11-05T20:14:00Z" w:id="143"/>
          <w:rFonts w:ascii="Times New Roman" w:hAnsi="Times New Roman" w:eastAsia="Times New Roman" w:cs="Times New Roman"/>
          <w:b/>
          <w:bCs/>
          <w:color w:val="2F5496" w:themeColor="accent1" w:themeShade="BF"/>
          <w:sz w:val="28"/>
          <w:szCs w:val="28"/>
        </w:rPr>
      </w:pPr>
    </w:p>
    <w:p w:rsidR="00914CBC" w:rsidDel="00951E4E" w:rsidP="0853BAD6" w:rsidRDefault="00914CBC" w14:paraId="627254B9" w14:textId="7CF82D18">
      <w:pPr>
        <w:spacing w:line="322" w:lineRule="exact"/>
        <w:rPr>
          <w:del w:author="Joseph Kalfus" w:date="2021-11-05T20:14:00Z" w:id="144"/>
          <w:rFonts w:ascii="Times New Roman" w:hAnsi="Times New Roman" w:eastAsia="Times New Roman" w:cs="Times New Roman"/>
          <w:b/>
          <w:color w:val="2F5496" w:themeColor="accent1" w:themeShade="BF"/>
          <w:sz w:val="28"/>
          <w:szCs w:val="28"/>
        </w:rPr>
      </w:pPr>
    </w:p>
    <w:p w:rsidR="00914CBC" w:rsidDel="00951E4E" w:rsidP="0853BAD6" w:rsidRDefault="00914CBC" w14:paraId="26C4052E" w14:textId="556A48AB">
      <w:pPr>
        <w:spacing w:line="322" w:lineRule="exact"/>
        <w:rPr>
          <w:del w:author="Joseph Kalfus" w:date="2021-11-05T20:14:00Z" w:id="145"/>
          <w:rFonts w:ascii="Times New Roman" w:hAnsi="Times New Roman" w:eastAsia="Times New Roman" w:cs="Times New Roman"/>
          <w:b/>
          <w:bCs/>
          <w:color w:val="2F5496" w:themeColor="accent1" w:themeShade="BF"/>
          <w:sz w:val="28"/>
          <w:szCs w:val="28"/>
        </w:rPr>
      </w:pPr>
    </w:p>
    <w:p w:rsidRPr="00E23729" w:rsidR="00CD1CD7" w:rsidDel="00951E4E" w:rsidP="76161720" w:rsidRDefault="00CD1CD7" w14:paraId="4E92E3E9" w14:textId="6E2F26DD">
      <w:pPr>
        <w:spacing w:line="322" w:lineRule="exact"/>
        <w:rPr>
          <w:del w:author="Joseph Kalfus" w:date="2021-11-05T20:14:00Z" w:id="146"/>
          <w:rFonts w:eastAsiaTheme="minorEastAsia"/>
          <w:sz w:val="28"/>
          <w:szCs w:val="28"/>
          <w:rPrChange w:author="Firehiwot Chari" w:date="2021-11-03T01:27:00Z" w:id="147">
            <w:rPr>
              <w:del w:author="Joseph Kalfus" w:date="2021-11-05T20:14:00Z" w:id="148"/>
              <w:rFonts w:ascii="Times New Roman" w:hAnsi="Times New Roman" w:eastAsia="Times New Roman" w:cs="Times New Roman"/>
              <w:sz w:val="28"/>
              <w:szCs w:val="28"/>
            </w:rPr>
          </w:rPrChange>
        </w:rPr>
      </w:pPr>
      <w:del w:author="Joseph Kalfus" w:date="2021-11-05T20:14:00Z" w:id="149">
        <w:r w:rsidRPr="76161720" w:rsidDel="00951E4E">
          <w:rPr>
            <w:rFonts w:eastAsiaTheme="minorEastAsia"/>
            <w:sz w:val="28"/>
            <w:szCs w:val="28"/>
            <w:rPrChange w:author="Firehiwot Chari" w:date="2021-11-03T01:27:00Z" w:id="150">
              <w:rPr>
                <w:rFonts w:ascii="Times New Roman" w:hAnsi="Times New Roman" w:eastAsia="Times New Roman" w:cs="Times New Roman"/>
                <w:sz w:val="28"/>
                <w:szCs w:val="28"/>
              </w:rPr>
            </w:rPrChange>
          </w:rPr>
          <w:delText>Revision History</w:delText>
        </w:r>
      </w:del>
    </w:p>
    <w:tbl>
      <w:tblPr>
        <w:tblStyle w:val="TableGrid"/>
        <w:tblW w:w="0" w:type="auto"/>
        <w:tblLook w:val="04A0" w:firstRow="1" w:lastRow="0" w:firstColumn="1" w:lastColumn="0" w:noHBand="0" w:noVBand="1"/>
      </w:tblPr>
      <w:tblGrid>
        <w:gridCol w:w="2337"/>
        <w:gridCol w:w="2337"/>
        <w:gridCol w:w="2338"/>
        <w:gridCol w:w="2338"/>
      </w:tblGrid>
      <w:tr w:rsidR="00CD1CD7" w:rsidDel="00951E4E" w:rsidTr="76161720" w14:paraId="7B3E1067" w14:textId="6222874F">
        <w:trPr>
          <w:trHeight w:val="503"/>
          <w:del w:author="Joseph Kalfus" w:date="2021-11-05T20:14:00Z" w:id="151"/>
        </w:trPr>
        <w:tc>
          <w:tcPr>
            <w:tcW w:w="2337" w:type="dxa"/>
          </w:tcPr>
          <w:p w:rsidRPr="00E23729" w:rsidR="00CD1CD7" w:rsidDel="00951E4E" w:rsidP="76161720" w:rsidRDefault="00CD1CD7" w14:paraId="743E3C01" w14:textId="7DA11D96">
            <w:pPr>
              <w:spacing w:line="322" w:lineRule="exact"/>
              <w:rPr>
                <w:del w:author="Joseph Kalfus" w:date="2021-11-05T20:14:00Z" w:id="152"/>
                <w:rFonts w:eastAsiaTheme="minorEastAsia"/>
                <w:b/>
                <w:bCs/>
                <w:color w:val="2F5496" w:themeColor="accent1" w:themeShade="BF"/>
                <w:sz w:val="28"/>
                <w:szCs w:val="28"/>
                <w:rPrChange w:author="Firehiwot Chari" w:date="2021-11-03T01:26:00Z" w:id="153">
                  <w:rPr>
                    <w:del w:author="Joseph Kalfus" w:date="2021-11-05T20:14:00Z" w:id="154"/>
                    <w:rFonts w:ascii="Times New Roman" w:hAnsi="Times New Roman" w:eastAsia="Times New Roman" w:cs="Times New Roman"/>
                    <w:b/>
                    <w:bCs/>
                    <w:color w:val="2F5496" w:themeColor="accent1" w:themeShade="BF"/>
                    <w:sz w:val="28"/>
                    <w:szCs w:val="28"/>
                  </w:rPr>
                </w:rPrChange>
              </w:rPr>
            </w:pPr>
            <w:del w:author="Joseph Kalfus" w:date="2021-11-05T20:14:00Z" w:id="155">
              <w:r w:rsidRPr="76161720" w:rsidDel="00951E4E">
                <w:rPr>
                  <w:rFonts w:eastAsiaTheme="minorEastAsia"/>
                  <w:b/>
                  <w:bCs/>
                  <w:sz w:val="24"/>
                  <w:szCs w:val="24"/>
                  <w:rPrChange w:author="Firehiwot Chari" w:date="2021-11-03T01:26:00Z" w:id="156">
                    <w:rPr>
                      <w:rFonts w:ascii="Times New Roman" w:hAnsi="Times New Roman" w:eastAsia="Times New Roman" w:cs="Times New Roman"/>
                      <w:b/>
                      <w:bCs/>
                      <w:sz w:val="24"/>
                      <w:szCs w:val="24"/>
                    </w:rPr>
                  </w:rPrChange>
                </w:rPr>
                <w:delText>Date</w:delText>
              </w:r>
            </w:del>
          </w:p>
        </w:tc>
        <w:tc>
          <w:tcPr>
            <w:tcW w:w="2337" w:type="dxa"/>
          </w:tcPr>
          <w:p w:rsidR="00CD1CD7" w:rsidDel="00951E4E" w:rsidP="76161720" w:rsidRDefault="00CD1CD7" w14:paraId="1290F4D1" w14:textId="74E16BE4">
            <w:pPr>
              <w:spacing w:line="322" w:lineRule="exact"/>
              <w:rPr>
                <w:del w:author="Joseph Kalfus" w:date="2021-11-05T20:14:00Z" w:id="157"/>
                <w:rFonts w:eastAsiaTheme="minorEastAsia"/>
                <w:b/>
                <w:bCs/>
                <w:color w:val="2F5496" w:themeColor="accent1" w:themeShade="BF"/>
                <w:sz w:val="28"/>
                <w:szCs w:val="28"/>
                <w:rPrChange w:author="Firehiwot Chari" w:date="2021-11-03T01:26:00Z" w:id="158">
                  <w:rPr>
                    <w:del w:author="Joseph Kalfus" w:date="2021-11-05T20:14:00Z" w:id="159"/>
                    <w:rFonts w:ascii="Times New Roman" w:hAnsi="Times New Roman" w:eastAsia="Times New Roman" w:cs="Times New Roman"/>
                    <w:b/>
                    <w:bCs/>
                    <w:color w:val="2F5496" w:themeColor="accent1" w:themeShade="BF"/>
                    <w:sz w:val="28"/>
                    <w:szCs w:val="28"/>
                  </w:rPr>
                </w:rPrChange>
              </w:rPr>
            </w:pPr>
            <w:del w:author="Joseph Kalfus" w:date="2021-11-05T20:14:00Z" w:id="160">
              <w:r w:rsidRPr="76161720" w:rsidDel="00951E4E">
                <w:rPr>
                  <w:rFonts w:eastAsiaTheme="minorEastAsia"/>
                  <w:b/>
                  <w:bCs/>
                  <w:sz w:val="24"/>
                  <w:szCs w:val="24"/>
                  <w:rPrChange w:author="Firehiwot Chari" w:date="2021-11-03T01:26:00Z" w:id="161">
                    <w:rPr>
                      <w:rFonts w:ascii="Times New Roman" w:hAnsi="Times New Roman" w:eastAsia="Times New Roman" w:cs="Times New Roman"/>
                      <w:b/>
                      <w:bCs/>
                      <w:sz w:val="24"/>
                      <w:szCs w:val="24"/>
                    </w:rPr>
                  </w:rPrChange>
                </w:rPr>
                <w:delText>Version</w:delText>
              </w:r>
            </w:del>
          </w:p>
        </w:tc>
        <w:tc>
          <w:tcPr>
            <w:tcW w:w="2338" w:type="dxa"/>
          </w:tcPr>
          <w:p w:rsidR="00CD1CD7" w:rsidDel="00951E4E" w:rsidP="76161720" w:rsidRDefault="00CD1CD7" w14:paraId="5E0CB28B" w14:textId="02663D08">
            <w:pPr>
              <w:spacing w:line="322" w:lineRule="exact"/>
              <w:rPr>
                <w:del w:author="Joseph Kalfus" w:date="2021-11-05T20:14:00Z" w:id="162"/>
                <w:rFonts w:eastAsiaTheme="minorEastAsia"/>
                <w:b/>
                <w:bCs/>
                <w:color w:val="2F5496" w:themeColor="accent1" w:themeShade="BF"/>
                <w:sz w:val="28"/>
                <w:szCs w:val="28"/>
                <w:rPrChange w:author="Firehiwot Chari" w:date="2021-11-03T01:26:00Z" w:id="163">
                  <w:rPr>
                    <w:del w:author="Joseph Kalfus" w:date="2021-11-05T20:14:00Z" w:id="164"/>
                    <w:rFonts w:ascii="Times New Roman" w:hAnsi="Times New Roman" w:eastAsia="Times New Roman" w:cs="Times New Roman"/>
                    <w:b/>
                    <w:bCs/>
                    <w:color w:val="2F5496" w:themeColor="accent1" w:themeShade="BF"/>
                    <w:sz w:val="28"/>
                    <w:szCs w:val="28"/>
                  </w:rPr>
                </w:rPrChange>
              </w:rPr>
            </w:pPr>
            <w:del w:author="Joseph Kalfus" w:date="2021-11-05T20:14:00Z" w:id="165">
              <w:r w:rsidRPr="76161720" w:rsidDel="00951E4E">
                <w:rPr>
                  <w:rFonts w:eastAsiaTheme="minorEastAsia"/>
                  <w:b/>
                  <w:bCs/>
                  <w:sz w:val="24"/>
                  <w:szCs w:val="24"/>
                  <w:rPrChange w:author="Firehiwot Chari" w:date="2021-11-03T01:26:00Z" w:id="166">
                    <w:rPr>
                      <w:rFonts w:ascii="Times New Roman" w:hAnsi="Times New Roman" w:eastAsia="Times New Roman" w:cs="Times New Roman"/>
                      <w:b/>
                      <w:bCs/>
                      <w:sz w:val="24"/>
                      <w:szCs w:val="24"/>
                    </w:rPr>
                  </w:rPrChange>
                </w:rPr>
                <w:delText>Description</w:delText>
              </w:r>
            </w:del>
          </w:p>
        </w:tc>
        <w:tc>
          <w:tcPr>
            <w:tcW w:w="2338" w:type="dxa"/>
          </w:tcPr>
          <w:p w:rsidR="00CD1CD7" w:rsidDel="00951E4E" w:rsidP="76161720" w:rsidRDefault="00CD1CD7" w14:paraId="282A5650" w14:textId="614D00BF">
            <w:pPr>
              <w:spacing w:line="322" w:lineRule="exact"/>
              <w:rPr>
                <w:del w:author="Joseph Kalfus" w:date="2021-11-05T20:14:00Z" w:id="167"/>
                <w:rFonts w:eastAsiaTheme="minorEastAsia"/>
                <w:b/>
                <w:bCs/>
                <w:color w:val="2F5496" w:themeColor="accent1" w:themeShade="BF"/>
                <w:sz w:val="28"/>
                <w:szCs w:val="28"/>
                <w:rPrChange w:author="Firehiwot Chari" w:date="2021-11-03T01:26:00Z" w:id="168">
                  <w:rPr>
                    <w:del w:author="Joseph Kalfus" w:date="2021-11-05T20:14:00Z" w:id="169"/>
                    <w:rFonts w:ascii="Times New Roman" w:hAnsi="Times New Roman" w:eastAsia="Times New Roman" w:cs="Times New Roman"/>
                    <w:b/>
                    <w:bCs/>
                    <w:color w:val="2F5496" w:themeColor="accent1" w:themeShade="BF"/>
                    <w:sz w:val="28"/>
                    <w:szCs w:val="28"/>
                  </w:rPr>
                </w:rPrChange>
              </w:rPr>
            </w:pPr>
            <w:del w:author="Joseph Kalfus" w:date="2021-11-05T20:14:00Z" w:id="170">
              <w:r w:rsidRPr="76161720" w:rsidDel="00951E4E">
                <w:rPr>
                  <w:rFonts w:eastAsiaTheme="minorEastAsia"/>
                  <w:b/>
                  <w:bCs/>
                  <w:sz w:val="24"/>
                  <w:szCs w:val="24"/>
                  <w:rPrChange w:author="Firehiwot Chari" w:date="2021-11-03T01:26:00Z" w:id="171">
                    <w:rPr>
                      <w:rFonts w:ascii="Times New Roman" w:hAnsi="Times New Roman" w:eastAsia="Times New Roman" w:cs="Times New Roman"/>
                      <w:b/>
                      <w:bCs/>
                      <w:sz w:val="24"/>
                      <w:szCs w:val="24"/>
                    </w:rPr>
                  </w:rPrChange>
                </w:rPr>
                <w:delText>Author</w:delText>
              </w:r>
            </w:del>
          </w:p>
        </w:tc>
      </w:tr>
      <w:tr w:rsidR="00CD1CD7" w:rsidDel="00951E4E" w:rsidTr="76161720" w14:paraId="77D1E4E0" w14:textId="4B535323">
        <w:trPr>
          <w:trHeight w:val="440"/>
          <w:del w:author="Joseph Kalfus" w:date="2021-11-05T20:14:00Z" w:id="172"/>
        </w:trPr>
        <w:tc>
          <w:tcPr>
            <w:tcW w:w="2337" w:type="dxa"/>
          </w:tcPr>
          <w:p w:rsidRPr="00E23729" w:rsidR="00CD1CD7" w:rsidDel="00951E4E" w:rsidP="76161720" w:rsidRDefault="00361567" w14:paraId="17083B5A" w14:textId="52D1EA1C">
            <w:pPr>
              <w:spacing w:line="322" w:lineRule="exact"/>
              <w:rPr>
                <w:del w:author="Joseph Kalfus" w:date="2021-11-05T20:14:00Z" w:id="173"/>
                <w:rFonts w:eastAsiaTheme="minorEastAsia"/>
                <w:color w:val="2F5496" w:themeColor="accent1" w:themeShade="BF"/>
                <w:rPrChange w:author="Firehiwot Chari" w:date="2021-11-03T01:26:00Z" w:id="174">
                  <w:rPr>
                    <w:del w:author="Joseph Kalfus" w:date="2021-11-05T20:14:00Z" w:id="175"/>
                    <w:rFonts w:ascii="Times New Roman" w:hAnsi="Times New Roman" w:eastAsia="Times New Roman" w:cs="Times New Roman"/>
                    <w:color w:val="2F5496" w:themeColor="accent1" w:themeShade="BF"/>
                    <w:sz w:val="28"/>
                    <w:szCs w:val="28"/>
                  </w:rPr>
                </w:rPrChange>
              </w:rPr>
            </w:pPr>
            <w:del w:author="Joseph Kalfus" w:date="2021-11-05T20:14:00Z" w:id="176">
              <w:r w:rsidRPr="76161720" w:rsidDel="00951E4E">
                <w:rPr>
                  <w:rFonts w:eastAsiaTheme="minorEastAsia"/>
                  <w:rPrChange w:author="Firehiwot Chari" w:date="2021-11-03T01:26:00Z" w:id="177">
                    <w:rPr>
                      <w:rFonts w:ascii="Times New Roman" w:hAnsi="Times New Roman" w:eastAsia="Times New Roman" w:cs="Times New Roman"/>
                      <w:sz w:val="24"/>
                      <w:szCs w:val="24"/>
                    </w:rPr>
                  </w:rPrChange>
                </w:rPr>
                <w:delText>November</w:delText>
              </w:r>
              <w:r w:rsidRPr="76161720" w:rsidDel="00951E4E" w:rsidR="00CD1CD7">
                <w:rPr>
                  <w:rFonts w:eastAsiaTheme="minorEastAsia"/>
                  <w:rPrChange w:author="Firehiwot Chari" w:date="2021-11-03T01:25:00Z" w:id="178">
                    <w:rPr>
                      <w:rFonts w:ascii="Times New Roman" w:hAnsi="Times New Roman" w:eastAsia="Times New Roman" w:cs="Times New Roman"/>
                      <w:sz w:val="24"/>
                      <w:szCs w:val="24"/>
                    </w:rPr>
                  </w:rPrChange>
                </w:rPr>
                <w:delText xml:space="preserve"> </w:delText>
              </w:r>
              <w:r w:rsidRPr="76161720" w:rsidDel="00951E4E">
                <w:rPr>
                  <w:rFonts w:eastAsiaTheme="minorEastAsia"/>
                  <w:rPrChange w:author="Firehiwot Chari" w:date="2021-11-03T01:25:00Z" w:id="179">
                    <w:rPr>
                      <w:rFonts w:ascii="Times New Roman" w:hAnsi="Times New Roman" w:eastAsia="Times New Roman" w:cs="Times New Roman"/>
                      <w:sz w:val="24"/>
                      <w:szCs w:val="24"/>
                    </w:rPr>
                  </w:rPrChange>
                </w:rPr>
                <w:delText>05</w:delText>
              </w:r>
              <w:r w:rsidRPr="76161720" w:rsidDel="00951E4E" w:rsidR="00CD1CD7">
                <w:rPr>
                  <w:rFonts w:eastAsiaTheme="minorEastAsia"/>
                  <w:rPrChange w:author="Firehiwot Chari" w:date="2021-11-03T01:25:00Z" w:id="180">
                    <w:rPr>
                      <w:rFonts w:ascii="Times New Roman" w:hAnsi="Times New Roman" w:eastAsia="Times New Roman" w:cs="Times New Roman"/>
                      <w:sz w:val="24"/>
                      <w:szCs w:val="24"/>
                    </w:rPr>
                  </w:rPrChange>
                </w:rPr>
                <w:delText>, 2021</w:delText>
              </w:r>
            </w:del>
          </w:p>
        </w:tc>
        <w:tc>
          <w:tcPr>
            <w:tcW w:w="2337" w:type="dxa"/>
          </w:tcPr>
          <w:p w:rsidRPr="00E23729" w:rsidR="00CD1CD7" w:rsidDel="00951E4E" w:rsidP="76161720" w:rsidRDefault="00CD1CD7" w14:paraId="31D9AFF5" w14:textId="10B002B6">
            <w:pPr>
              <w:spacing w:line="322" w:lineRule="exact"/>
              <w:rPr>
                <w:del w:author="Joseph Kalfus" w:date="2021-11-05T20:14:00Z" w:id="181"/>
                <w:rFonts w:eastAsiaTheme="minorEastAsia"/>
                <w:rPrChange w:author="Firehiwot Chari" w:date="2021-11-03T01:26:00Z" w:id="182">
                  <w:rPr>
                    <w:del w:author="Joseph Kalfus" w:date="2021-11-05T20:14:00Z" w:id="183"/>
                    <w:rFonts w:ascii="Times New Roman" w:hAnsi="Times New Roman" w:eastAsia="Times New Roman" w:cs="Times New Roman"/>
                    <w:sz w:val="24"/>
                    <w:szCs w:val="24"/>
                  </w:rPr>
                </w:rPrChange>
              </w:rPr>
            </w:pPr>
            <w:del w:author="Joseph Kalfus" w:date="2021-11-05T20:14:00Z" w:id="184">
              <w:r w:rsidRPr="76161720" w:rsidDel="00951E4E">
                <w:rPr>
                  <w:rFonts w:eastAsiaTheme="minorEastAsia"/>
                  <w:rPrChange w:author="Firehiwot Chari" w:date="2021-11-03T01:26:00Z" w:id="185">
                    <w:rPr>
                      <w:rFonts w:ascii="Times New Roman" w:hAnsi="Times New Roman" w:eastAsia="Times New Roman" w:cs="Times New Roman"/>
                      <w:sz w:val="24"/>
                      <w:szCs w:val="24"/>
                    </w:rPr>
                  </w:rPrChange>
                </w:rPr>
                <w:delText>1.0</w:delText>
              </w:r>
            </w:del>
          </w:p>
        </w:tc>
        <w:tc>
          <w:tcPr>
            <w:tcW w:w="2338" w:type="dxa"/>
          </w:tcPr>
          <w:p w:rsidRPr="00E23729" w:rsidR="00CD1CD7" w:rsidDel="00951E4E" w:rsidP="76161720" w:rsidRDefault="00CD1CD7" w14:paraId="07400FB1" w14:textId="71561F5F">
            <w:pPr>
              <w:spacing w:line="322" w:lineRule="exact"/>
              <w:rPr>
                <w:del w:author="Joseph Kalfus" w:date="2021-11-05T20:14:00Z" w:id="186"/>
                <w:rFonts w:eastAsiaTheme="minorEastAsia"/>
                <w:rPrChange w:author="Firehiwot Chari" w:date="2021-11-03T01:26:00Z" w:id="187">
                  <w:rPr>
                    <w:del w:author="Joseph Kalfus" w:date="2021-11-05T20:14:00Z" w:id="188"/>
                    <w:rFonts w:ascii="Times New Roman" w:hAnsi="Times New Roman" w:eastAsia="Times New Roman" w:cs="Times New Roman"/>
                    <w:sz w:val="24"/>
                    <w:szCs w:val="24"/>
                  </w:rPr>
                </w:rPrChange>
              </w:rPr>
            </w:pPr>
            <w:del w:author="Joseph Kalfus" w:date="2021-11-05T20:14:00Z" w:id="189">
              <w:r w:rsidRPr="76161720" w:rsidDel="00951E4E">
                <w:rPr>
                  <w:rFonts w:eastAsiaTheme="minorEastAsia"/>
                  <w:rPrChange w:author="Firehiwot Chari" w:date="2021-11-03T01:26:00Z" w:id="190">
                    <w:rPr>
                      <w:rFonts w:ascii="Times New Roman" w:hAnsi="Times New Roman" w:eastAsia="Times New Roman" w:cs="Times New Roman"/>
                      <w:sz w:val="24"/>
                      <w:szCs w:val="24"/>
                    </w:rPr>
                  </w:rPrChange>
                </w:rPr>
                <w:delText>Initial Release</w:delText>
              </w:r>
            </w:del>
          </w:p>
        </w:tc>
        <w:tc>
          <w:tcPr>
            <w:tcW w:w="2338" w:type="dxa"/>
          </w:tcPr>
          <w:p w:rsidRPr="00E23729" w:rsidR="00CD1CD7" w:rsidDel="00951E4E" w:rsidP="76161720" w:rsidRDefault="00CD1CD7" w14:paraId="3FA6A9EE" w14:textId="2EECBE75">
            <w:pPr>
              <w:spacing w:line="322" w:lineRule="exact"/>
              <w:rPr>
                <w:del w:author="Joseph Kalfus" w:date="2021-11-05T20:14:00Z" w:id="191"/>
                <w:rFonts w:eastAsiaTheme="minorEastAsia"/>
                <w:rPrChange w:author="Firehiwot Chari" w:date="2021-11-03T01:26:00Z" w:id="192">
                  <w:rPr>
                    <w:del w:author="Joseph Kalfus" w:date="2021-11-05T20:14:00Z" w:id="193"/>
                    <w:rFonts w:ascii="Times New Roman" w:hAnsi="Times New Roman" w:eastAsia="Times New Roman" w:cs="Times New Roman"/>
                    <w:sz w:val="24"/>
                    <w:szCs w:val="24"/>
                  </w:rPr>
                </w:rPrChange>
              </w:rPr>
            </w:pPr>
            <w:del w:author="Joseph Kalfus" w:date="2021-11-05T20:14:00Z" w:id="194">
              <w:r w:rsidRPr="76161720" w:rsidDel="00951E4E">
                <w:rPr>
                  <w:rFonts w:eastAsiaTheme="minorEastAsia"/>
                  <w:rPrChange w:author="Firehiwot Chari" w:date="2021-11-03T01:26:00Z" w:id="195">
                    <w:rPr>
                      <w:rFonts w:ascii="Times New Roman" w:hAnsi="Times New Roman" w:eastAsia="Times New Roman" w:cs="Times New Roman"/>
                      <w:sz w:val="24"/>
                      <w:szCs w:val="24"/>
                    </w:rPr>
                  </w:rPrChange>
                </w:rPr>
                <w:delText>Tongue Twisters</w:delText>
              </w:r>
            </w:del>
          </w:p>
        </w:tc>
      </w:tr>
      <w:tr w:rsidR="00CD1CD7" w:rsidDel="00951E4E" w:rsidTr="76161720" w14:paraId="65166203" w14:textId="14F837F4">
        <w:trPr>
          <w:trHeight w:val="548"/>
          <w:del w:author="Joseph Kalfus" w:date="2021-11-05T20:14:00Z" w:id="196"/>
        </w:trPr>
        <w:tc>
          <w:tcPr>
            <w:tcW w:w="2337" w:type="dxa"/>
          </w:tcPr>
          <w:p w:rsidR="00CD1CD7" w:rsidDel="00951E4E" w:rsidP="00614565" w:rsidRDefault="00CD1CD7" w14:paraId="4A466846" w14:textId="56A94E3D">
            <w:pPr>
              <w:spacing w:line="322" w:lineRule="exact"/>
              <w:rPr>
                <w:del w:author="Joseph Kalfus" w:date="2021-11-05T20:14:00Z" w:id="197"/>
                <w:rFonts w:ascii="Times New Roman" w:hAnsi="Times New Roman" w:eastAsia="Times New Roman" w:cs="Times New Roman"/>
                <w:b/>
                <w:bCs/>
                <w:color w:val="2F5496" w:themeColor="accent1" w:themeShade="BF"/>
                <w:sz w:val="28"/>
                <w:szCs w:val="28"/>
              </w:rPr>
            </w:pPr>
          </w:p>
        </w:tc>
        <w:tc>
          <w:tcPr>
            <w:tcW w:w="2337" w:type="dxa"/>
          </w:tcPr>
          <w:p w:rsidR="00CD1CD7" w:rsidDel="00951E4E" w:rsidP="00614565" w:rsidRDefault="00CD1CD7" w14:paraId="0A1B2BDC" w14:textId="382B62E9">
            <w:pPr>
              <w:spacing w:line="322" w:lineRule="exact"/>
              <w:rPr>
                <w:del w:author="Joseph Kalfus" w:date="2021-11-05T20:14:00Z" w:id="198"/>
                <w:rFonts w:ascii="Times New Roman" w:hAnsi="Times New Roman" w:eastAsia="Times New Roman" w:cs="Times New Roman"/>
                <w:b/>
                <w:bCs/>
                <w:color w:val="2F5496" w:themeColor="accent1" w:themeShade="BF"/>
                <w:sz w:val="28"/>
                <w:szCs w:val="28"/>
              </w:rPr>
            </w:pPr>
          </w:p>
        </w:tc>
        <w:tc>
          <w:tcPr>
            <w:tcW w:w="2338" w:type="dxa"/>
          </w:tcPr>
          <w:p w:rsidR="00CD1CD7" w:rsidDel="00951E4E" w:rsidP="00614565" w:rsidRDefault="00CD1CD7" w14:paraId="4F6E5603" w14:textId="737E5BEF">
            <w:pPr>
              <w:spacing w:line="322" w:lineRule="exact"/>
              <w:rPr>
                <w:del w:author="Joseph Kalfus" w:date="2021-11-05T20:14:00Z" w:id="199"/>
                <w:rFonts w:ascii="Times New Roman" w:hAnsi="Times New Roman" w:eastAsia="Times New Roman" w:cs="Times New Roman"/>
                <w:b/>
                <w:bCs/>
                <w:color w:val="2F5496" w:themeColor="accent1" w:themeShade="BF"/>
                <w:sz w:val="28"/>
                <w:szCs w:val="28"/>
              </w:rPr>
            </w:pPr>
          </w:p>
        </w:tc>
        <w:tc>
          <w:tcPr>
            <w:tcW w:w="2338" w:type="dxa"/>
          </w:tcPr>
          <w:p w:rsidR="00CD1CD7" w:rsidDel="00951E4E" w:rsidP="00614565" w:rsidRDefault="00CD1CD7" w14:paraId="56E688AE" w14:textId="5199D11D">
            <w:pPr>
              <w:spacing w:line="322" w:lineRule="exact"/>
              <w:rPr>
                <w:del w:author="Joseph Kalfus" w:date="2021-11-05T20:14:00Z" w:id="200"/>
                <w:rFonts w:ascii="Times New Roman" w:hAnsi="Times New Roman" w:eastAsia="Times New Roman" w:cs="Times New Roman"/>
                <w:b/>
                <w:bCs/>
                <w:color w:val="2F5496" w:themeColor="accent1" w:themeShade="BF"/>
                <w:sz w:val="28"/>
                <w:szCs w:val="28"/>
              </w:rPr>
            </w:pPr>
          </w:p>
        </w:tc>
      </w:tr>
    </w:tbl>
    <w:p w:rsidR="00CD1CD7" w:rsidDel="00951E4E" w:rsidP="122D8CB5" w:rsidRDefault="00CD1CD7" w14:paraId="215643CC" w14:textId="11874D22">
      <w:pPr>
        <w:spacing w:line="322" w:lineRule="exact"/>
        <w:rPr>
          <w:del w:author="Joseph Kalfus" w:date="2021-11-05T20:14:00Z" w:id="201"/>
          <w:rFonts w:ascii="Times New Roman" w:hAnsi="Times New Roman" w:eastAsia="Times New Roman" w:cs="Times New Roman"/>
          <w:b/>
          <w:bCs/>
          <w:color w:val="2F5496" w:themeColor="accent1" w:themeShade="BF"/>
          <w:sz w:val="28"/>
          <w:szCs w:val="28"/>
        </w:rPr>
      </w:pPr>
    </w:p>
    <w:p w:rsidR="00CD1CD7" w:rsidDel="00951E4E" w:rsidP="122D8CB5" w:rsidRDefault="00CD1CD7" w14:paraId="40564C23" w14:textId="0EA6BB64">
      <w:pPr>
        <w:spacing w:line="322" w:lineRule="exact"/>
        <w:rPr>
          <w:del w:author="Joseph Kalfus" w:date="2021-11-05T20:14:00Z" w:id="202"/>
          <w:rFonts w:ascii="Times New Roman" w:hAnsi="Times New Roman" w:eastAsia="Times New Roman" w:cs="Times New Roman"/>
          <w:b/>
          <w:bCs/>
          <w:color w:val="2F5496" w:themeColor="accent1" w:themeShade="BF"/>
          <w:sz w:val="28"/>
          <w:szCs w:val="28"/>
        </w:rPr>
      </w:pPr>
    </w:p>
    <w:sdt>
      <w:sdtPr>
        <w:id w:val="-1162532372"/>
        <w:docPartObj>
          <w:docPartGallery w:val="Table of Contents"/>
          <w:docPartUnique/>
        </w:docPartObj>
      </w:sdtPr>
      <w:sdtEndPr>
        <w:rPr>
          <w:b/>
          <w:bCs/>
          <w:noProof/>
        </w:rPr>
      </w:sdtEndPr>
      <w:sdtContent>
        <w:p w:rsidR="00914CBC" w:rsidRDefault="00914CBC" w14:paraId="0EC497FE" w14:textId="49FF1D0F">
          <w:pPr>
            <w:pPrChange w:author="Joseph Kalfus" w:date="2021-11-05T20:32:00Z" w:id="203">
              <w:pPr>
                <w:pStyle w:val="TOCHeading"/>
              </w:pPr>
            </w:pPrChange>
          </w:pPr>
          <w:r>
            <w:t>Table of Contents</w:t>
          </w:r>
        </w:p>
        <w:p w:rsidR="007F74C2" w:rsidP="007F74C2" w:rsidRDefault="00914CBC" w14:paraId="63C87F7B" w14:textId="272D1759">
          <w:pPr>
            <w:pStyle w:val="TOC1"/>
            <w:rPr>
              <w:ins w:author="Andrew Rohn" w:date="2021-11-06T01:29:00Z" w:id="204"/>
              <w:rFonts w:eastAsiaTheme="minorEastAsia"/>
              <w:noProof/>
            </w:rPr>
          </w:pPr>
          <w:r w:rsidRPr="005817CB">
            <w:rPr>
              <w:sz w:val="18"/>
              <w:szCs w:val="18"/>
              <w:rPrChange w:author="Andrew Rohn" w:date="2021-11-06T01:25:00Z" w:id="205">
                <w:rPr/>
              </w:rPrChange>
            </w:rPr>
            <w:fldChar w:fldCharType="begin"/>
          </w:r>
          <w:r w:rsidRPr="005817CB">
            <w:rPr>
              <w:sz w:val="18"/>
              <w:szCs w:val="18"/>
              <w:rPrChange w:author="Andrew Rohn" w:date="2021-11-06T01:25:00Z" w:id="206">
                <w:rPr/>
              </w:rPrChange>
            </w:rPr>
            <w:instrText xml:space="preserve"> TOC \o "1-3" \h \z \u </w:instrText>
          </w:r>
          <w:r w:rsidRPr="005817CB">
            <w:rPr>
              <w:sz w:val="18"/>
              <w:szCs w:val="18"/>
              <w:rPrChange w:author="Andrew Rohn" w:date="2021-11-06T01:25:00Z" w:id="207">
                <w:rPr/>
              </w:rPrChange>
            </w:rPr>
            <w:fldChar w:fldCharType="separate"/>
          </w:r>
          <w:ins w:author="Andrew Rohn" w:date="2021-11-06T01:29:00Z" w:id="208">
            <w:r w:rsidRPr="00B6360D" w:rsidR="007F74C2">
              <w:rPr>
                <w:rStyle w:val="Hyperlink"/>
                <w:noProof/>
              </w:rPr>
              <w:fldChar w:fldCharType="begin"/>
            </w:r>
            <w:r w:rsidRPr="00B6360D" w:rsidR="007F74C2">
              <w:rPr>
                <w:rStyle w:val="Hyperlink"/>
                <w:noProof/>
              </w:rPr>
              <w:instrText xml:space="preserve"> </w:instrText>
            </w:r>
            <w:r w:rsidR="007F74C2">
              <w:rPr>
                <w:noProof/>
              </w:rPr>
              <w:instrText>HYPERLINK \l "_Toc87054568"</w:instrText>
            </w:r>
            <w:r w:rsidRPr="00B6360D" w:rsidR="007F74C2">
              <w:rPr>
                <w:rStyle w:val="Hyperlink"/>
                <w:noProof/>
              </w:rPr>
              <w:instrText xml:space="preserve"> </w:instrText>
            </w:r>
            <w:r w:rsidRPr="00B6360D" w:rsidR="007F74C2">
              <w:rPr>
                <w:rStyle w:val="Hyperlink"/>
                <w:noProof/>
              </w:rPr>
            </w:r>
            <w:r w:rsidRPr="00B6360D" w:rsidR="007F74C2">
              <w:rPr>
                <w:rStyle w:val="Hyperlink"/>
                <w:noProof/>
              </w:rPr>
              <w:fldChar w:fldCharType="separate"/>
            </w:r>
            <w:r w:rsidRPr="00B6360D" w:rsidR="007F74C2">
              <w:rPr>
                <w:rStyle w:val="Hyperlink"/>
                <w:noProof/>
              </w:rPr>
              <w:t>1.</w:t>
            </w:r>
            <w:r w:rsidR="007F74C2">
              <w:rPr>
                <w:rFonts w:eastAsiaTheme="minorEastAsia"/>
                <w:noProof/>
              </w:rPr>
              <w:tab/>
            </w:r>
            <w:r w:rsidRPr="00B6360D" w:rsidR="007F74C2">
              <w:rPr>
                <w:rStyle w:val="Hyperlink"/>
                <w:noProof/>
              </w:rPr>
              <w:t>Introduction</w:t>
            </w:r>
            <w:r w:rsidR="007F74C2">
              <w:rPr>
                <w:noProof/>
                <w:webHidden/>
              </w:rPr>
              <w:tab/>
            </w:r>
            <w:r w:rsidR="007F74C2">
              <w:rPr>
                <w:noProof/>
                <w:webHidden/>
              </w:rPr>
              <w:fldChar w:fldCharType="begin"/>
            </w:r>
            <w:r w:rsidR="007F74C2">
              <w:rPr>
                <w:noProof/>
                <w:webHidden/>
              </w:rPr>
              <w:instrText xml:space="preserve"> PAGEREF _Toc87054568 \h </w:instrText>
            </w:r>
            <w:r w:rsidR="007F74C2">
              <w:rPr>
                <w:noProof/>
                <w:webHidden/>
              </w:rPr>
            </w:r>
          </w:ins>
          <w:r w:rsidR="007F74C2">
            <w:rPr>
              <w:noProof/>
              <w:webHidden/>
            </w:rPr>
            <w:fldChar w:fldCharType="separate"/>
          </w:r>
          <w:ins w:author="Andrew Rohn" w:date="2021-11-06T01:29:00Z" w:id="209">
            <w:r w:rsidR="007F74C2">
              <w:rPr>
                <w:noProof/>
                <w:webHidden/>
              </w:rPr>
              <w:t>4</w:t>
            </w:r>
            <w:r w:rsidR="007F74C2">
              <w:rPr>
                <w:noProof/>
                <w:webHidden/>
              </w:rPr>
              <w:fldChar w:fldCharType="end"/>
            </w:r>
            <w:r w:rsidRPr="00B6360D" w:rsidR="007F74C2">
              <w:rPr>
                <w:rStyle w:val="Hyperlink"/>
                <w:noProof/>
              </w:rPr>
              <w:fldChar w:fldCharType="end"/>
            </w:r>
          </w:ins>
        </w:p>
        <w:p w:rsidR="007F74C2" w:rsidRDefault="007F74C2" w14:paraId="1DCF76B0" w14:textId="0E6421C4">
          <w:pPr>
            <w:pStyle w:val="TOC2"/>
            <w:tabs>
              <w:tab w:val="left" w:pos="880"/>
              <w:tab w:val="right" w:leader="dot" w:pos="9350"/>
            </w:tabs>
            <w:rPr>
              <w:ins w:author="Andrew Rohn" w:date="2021-11-06T01:29:00Z" w:id="210"/>
              <w:rFonts w:eastAsiaTheme="minorEastAsia"/>
              <w:noProof/>
            </w:rPr>
          </w:pPr>
          <w:ins w:author="Andrew Rohn" w:date="2021-11-06T01:29:00Z" w:id="211">
            <w:r w:rsidRPr="00B6360D">
              <w:rPr>
                <w:rStyle w:val="Hyperlink"/>
                <w:noProof/>
              </w:rPr>
              <w:fldChar w:fldCharType="begin"/>
            </w:r>
            <w:r w:rsidRPr="00B6360D">
              <w:rPr>
                <w:rStyle w:val="Hyperlink"/>
                <w:noProof/>
              </w:rPr>
              <w:instrText xml:space="preserve"> </w:instrText>
            </w:r>
            <w:r>
              <w:rPr>
                <w:noProof/>
              </w:rPr>
              <w:instrText>HYPERLINK \l "_Toc87054569"</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1.1</w:t>
            </w:r>
            <w:r>
              <w:rPr>
                <w:rFonts w:eastAsiaTheme="minorEastAsia"/>
                <w:noProof/>
              </w:rPr>
              <w:tab/>
            </w:r>
            <w:r w:rsidRPr="00B6360D">
              <w:rPr>
                <w:rStyle w:val="Hyperlink"/>
                <w:noProof/>
              </w:rPr>
              <w:t>Purpose</w:t>
            </w:r>
            <w:r>
              <w:rPr>
                <w:noProof/>
                <w:webHidden/>
              </w:rPr>
              <w:tab/>
            </w:r>
            <w:r>
              <w:rPr>
                <w:noProof/>
                <w:webHidden/>
              </w:rPr>
              <w:fldChar w:fldCharType="begin"/>
            </w:r>
            <w:r>
              <w:rPr>
                <w:noProof/>
                <w:webHidden/>
              </w:rPr>
              <w:instrText xml:space="preserve"> PAGEREF _Toc87054569 \h </w:instrText>
            </w:r>
            <w:r>
              <w:rPr>
                <w:noProof/>
                <w:webHidden/>
              </w:rPr>
            </w:r>
          </w:ins>
          <w:r>
            <w:rPr>
              <w:noProof/>
              <w:webHidden/>
            </w:rPr>
            <w:fldChar w:fldCharType="separate"/>
          </w:r>
          <w:ins w:author="Andrew Rohn" w:date="2021-11-06T01:29:00Z" w:id="212">
            <w:r>
              <w:rPr>
                <w:noProof/>
                <w:webHidden/>
              </w:rPr>
              <w:t>4</w:t>
            </w:r>
            <w:r>
              <w:rPr>
                <w:noProof/>
                <w:webHidden/>
              </w:rPr>
              <w:fldChar w:fldCharType="end"/>
            </w:r>
            <w:r w:rsidRPr="00B6360D">
              <w:rPr>
                <w:rStyle w:val="Hyperlink"/>
                <w:noProof/>
              </w:rPr>
              <w:fldChar w:fldCharType="end"/>
            </w:r>
          </w:ins>
        </w:p>
        <w:p w:rsidR="007F74C2" w:rsidRDefault="007F74C2" w14:paraId="3B091215" w14:textId="77E26C02">
          <w:pPr>
            <w:pStyle w:val="TOC2"/>
            <w:tabs>
              <w:tab w:val="left" w:pos="880"/>
              <w:tab w:val="right" w:leader="dot" w:pos="9350"/>
            </w:tabs>
            <w:rPr>
              <w:ins w:author="Andrew Rohn" w:date="2021-11-06T01:29:00Z" w:id="213"/>
              <w:rFonts w:eastAsiaTheme="minorEastAsia"/>
              <w:noProof/>
            </w:rPr>
          </w:pPr>
          <w:ins w:author="Andrew Rohn" w:date="2021-11-06T01:29:00Z" w:id="214">
            <w:r w:rsidRPr="00B6360D">
              <w:rPr>
                <w:rStyle w:val="Hyperlink"/>
                <w:noProof/>
              </w:rPr>
              <w:fldChar w:fldCharType="begin"/>
            </w:r>
            <w:r w:rsidRPr="00B6360D">
              <w:rPr>
                <w:rStyle w:val="Hyperlink"/>
                <w:noProof/>
              </w:rPr>
              <w:instrText xml:space="preserve"> </w:instrText>
            </w:r>
            <w:r>
              <w:rPr>
                <w:noProof/>
              </w:rPr>
              <w:instrText>HYPERLINK \l "_Toc87054570"</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1.2</w:t>
            </w:r>
            <w:r>
              <w:rPr>
                <w:rFonts w:eastAsiaTheme="minorEastAsia"/>
                <w:noProof/>
              </w:rPr>
              <w:tab/>
            </w:r>
            <w:r w:rsidRPr="00B6360D">
              <w:rPr>
                <w:rStyle w:val="Hyperlink"/>
                <w:noProof/>
              </w:rPr>
              <w:t>Overview</w:t>
            </w:r>
            <w:r>
              <w:rPr>
                <w:noProof/>
                <w:webHidden/>
              </w:rPr>
              <w:tab/>
            </w:r>
            <w:r>
              <w:rPr>
                <w:noProof/>
                <w:webHidden/>
              </w:rPr>
              <w:fldChar w:fldCharType="begin"/>
            </w:r>
            <w:r>
              <w:rPr>
                <w:noProof/>
                <w:webHidden/>
              </w:rPr>
              <w:instrText xml:space="preserve"> PAGEREF _Toc87054570 \h </w:instrText>
            </w:r>
            <w:r>
              <w:rPr>
                <w:noProof/>
                <w:webHidden/>
              </w:rPr>
            </w:r>
          </w:ins>
          <w:r>
            <w:rPr>
              <w:noProof/>
              <w:webHidden/>
            </w:rPr>
            <w:fldChar w:fldCharType="separate"/>
          </w:r>
          <w:ins w:author="Andrew Rohn" w:date="2021-11-06T01:29:00Z" w:id="215">
            <w:r>
              <w:rPr>
                <w:noProof/>
                <w:webHidden/>
              </w:rPr>
              <w:t>4</w:t>
            </w:r>
            <w:r>
              <w:rPr>
                <w:noProof/>
                <w:webHidden/>
              </w:rPr>
              <w:fldChar w:fldCharType="end"/>
            </w:r>
            <w:r w:rsidRPr="00B6360D">
              <w:rPr>
                <w:rStyle w:val="Hyperlink"/>
                <w:noProof/>
              </w:rPr>
              <w:fldChar w:fldCharType="end"/>
            </w:r>
          </w:ins>
        </w:p>
        <w:p w:rsidR="007F74C2" w:rsidRDefault="007F74C2" w14:paraId="660788CB" w14:textId="366178BA">
          <w:pPr>
            <w:pStyle w:val="TOC2"/>
            <w:tabs>
              <w:tab w:val="left" w:pos="880"/>
              <w:tab w:val="right" w:leader="dot" w:pos="9350"/>
            </w:tabs>
            <w:rPr>
              <w:ins w:author="Andrew Rohn" w:date="2021-11-06T01:29:00Z" w:id="216"/>
              <w:rFonts w:eastAsiaTheme="minorEastAsia"/>
              <w:noProof/>
            </w:rPr>
          </w:pPr>
          <w:ins w:author="Andrew Rohn" w:date="2021-11-06T01:29:00Z" w:id="217">
            <w:r w:rsidRPr="00B6360D">
              <w:rPr>
                <w:rStyle w:val="Hyperlink"/>
                <w:noProof/>
              </w:rPr>
              <w:fldChar w:fldCharType="begin"/>
            </w:r>
            <w:r w:rsidRPr="00B6360D">
              <w:rPr>
                <w:rStyle w:val="Hyperlink"/>
                <w:noProof/>
              </w:rPr>
              <w:instrText xml:space="preserve"> </w:instrText>
            </w:r>
            <w:r>
              <w:rPr>
                <w:noProof/>
              </w:rPr>
              <w:instrText>HYPERLINK \l "_Toc87054571"</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1.3</w:t>
            </w:r>
            <w:r>
              <w:rPr>
                <w:rFonts w:eastAsiaTheme="minorEastAsia"/>
                <w:noProof/>
              </w:rPr>
              <w:tab/>
            </w:r>
            <w:r w:rsidRPr="00B6360D">
              <w:rPr>
                <w:rStyle w:val="Hyperlink"/>
                <w:noProof/>
              </w:rPr>
              <w:t>Abbreviations/Acronyms/Definition</w:t>
            </w:r>
            <w:r>
              <w:rPr>
                <w:noProof/>
                <w:webHidden/>
              </w:rPr>
              <w:tab/>
            </w:r>
            <w:r>
              <w:rPr>
                <w:noProof/>
                <w:webHidden/>
              </w:rPr>
              <w:fldChar w:fldCharType="begin"/>
            </w:r>
            <w:r>
              <w:rPr>
                <w:noProof/>
                <w:webHidden/>
              </w:rPr>
              <w:instrText xml:space="preserve"> PAGEREF _Toc87054571 \h </w:instrText>
            </w:r>
            <w:r>
              <w:rPr>
                <w:noProof/>
                <w:webHidden/>
              </w:rPr>
            </w:r>
          </w:ins>
          <w:r>
            <w:rPr>
              <w:noProof/>
              <w:webHidden/>
            </w:rPr>
            <w:fldChar w:fldCharType="separate"/>
          </w:r>
          <w:ins w:author="Andrew Rohn" w:date="2021-11-06T01:29:00Z" w:id="218">
            <w:r>
              <w:rPr>
                <w:noProof/>
                <w:webHidden/>
              </w:rPr>
              <w:t>4</w:t>
            </w:r>
            <w:r>
              <w:rPr>
                <w:noProof/>
                <w:webHidden/>
              </w:rPr>
              <w:fldChar w:fldCharType="end"/>
            </w:r>
            <w:r w:rsidRPr="00B6360D">
              <w:rPr>
                <w:rStyle w:val="Hyperlink"/>
                <w:noProof/>
              </w:rPr>
              <w:fldChar w:fldCharType="end"/>
            </w:r>
          </w:ins>
        </w:p>
        <w:p w:rsidR="007F74C2" w:rsidP="007F74C2" w:rsidRDefault="007F74C2" w14:paraId="4A17B36E" w14:textId="4D734CB8">
          <w:pPr>
            <w:pStyle w:val="TOC1"/>
            <w:rPr>
              <w:ins w:author="Andrew Rohn" w:date="2021-11-06T01:29:00Z" w:id="219"/>
              <w:rFonts w:eastAsiaTheme="minorEastAsia"/>
              <w:noProof/>
            </w:rPr>
          </w:pPr>
          <w:ins w:author="Andrew Rohn" w:date="2021-11-06T01:29:00Z" w:id="220">
            <w:r w:rsidRPr="00B6360D">
              <w:rPr>
                <w:rStyle w:val="Hyperlink"/>
                <w:noProof/>
              </w:rPr>
              <w:fldChar w:fldCharType="begin"/>
            </w:r>
            <w:r w:rsidRPr="00B6360D">
              <w:rPr>
                <w:rStyle w:val="Hyperlink"/>
                <w:noProof/>
              </w:rPr>
              <w:instrText xml:space="preserve"> </w:instrText>
            </w:r>
            <w:r>
              <w:rPr>
                <w:noProof/>
              </w:rPr>
              <w:instrText>HYPERLINK \l "_Toc87054572"</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2.</w:t>
            </w:r>
            <w:r>
              <w:rPr>
                <w:rFonts w:eastAsiaTheme="minorEastAsia"/>
                <w:noProof/>
              </w:rPr>
              <w:tab/>
            </w:r>
            <w:r w:rsidRPr="00B6360D">
              <w:rPr>
                <w:rStyle w:val="Hyperlink"/>
                <w:noProof/>
              </w:rPr>
              <w:t>Hardware and Software Specification</w:t>
            </w:r>
            <w:r>
              <w:rPr>
                <w:noProof/>
                <w:webHidden/>
              </w:rPr>
              <w:tab/>
            </w:r>
            <w:r>
              <w:rPr>
                <w:noProof/>
                <w:webHidden/>
              </w:rPr>
              <w:fldChar w:fldCharType="begin"/>
            </w:r>
            <w:r>
              <w:rPr>
                <w:noProof/>
                <w:webHidden/>
              </w:rPr>
              <w:instrText xml:space="preserve"> PAGEREF _Toc87054572 \h </w:instrText>
            </w:r>
            <w:r>
              <w:rPr>
                <w:noProof/>
                <w:webHidden/>
              </w:rPr>
            </w:r>
          </w:ins>
          <w:r>
            <w:rPr>
              <w:noProof/>
              <w:webHidden/>
            </w:rPr>
            <w:fldChar w:fldCharType="separate"/>
          </w:r>
          <w:ins w:author="Andrew Rohn" w:date="2021-11-06T01:29:00Z" w:id="221">
            <w:r>
              <w:rPr>
                <w:noProof/>
                <w:webHidden/>
              </w:rPr>
              <w:t>4</w:t>
            </w:r>
            <w:r>
              <w:rPr>
                <w:noProof/>
                <w:webHidden/>
              </w:rPr>
              <w:fldChar w:fldCharType="end"/>
            </w:r>
            <w:r w:rsidRPr="00B6360D">
              <w:rPr>
                <w:rStyle w:val="Hyperlink"/>
                <w:noProof/>
              </w:rPr>
              <w:fldChar w:fldCharType="end"/>
            </w:r>
          </w:ins>
        </w:p>
        <w:p w:rsidR="007F74C2" w:rsidP="007F74C2" w:rsidRDefault="007F74C2" w14:paraId="0A4B5B15" w14:textId="57C7E655">
          <w:pPr>
            <w:pStyle w:val="TOC1"/>
            <w:rPr>
              <w:ins w:author="Andrew Rohn" w:date="2021-11-06T01:29:00Z" w:id="222"/>
              <w:rFonts w:eastAsiaTheme="minorEastAsia"/>
              <w:noProof/>
            </w:rPr>
          </w:pPr>
          <w:ins w:author="Andrew Rohn" w:date="2021-11-06T01:29:00Z" w:id="223">
            <w:r w:rsidRPr="00B6360D">
              <w:rPr>
                <w:rStyle w:val="Hyperlink"/>
                <w:noProof/>
              </w:rPr>
              <w:fldChar w:fldCharType="begin"/>
            </w:r>
            <w:r w:rsidRPr="00B6360D">
              <w:rPr>
                <w:rStyle w:val="Hyperlink"/>
                <w:noProof/>
              </w:rPr>
              <w:instrText xml:space="preserve"> </w:instrText>
            </w:r>
            <w:r>
              <w:rPr>
                <w:noProof/>
              </w:rPr>
              <w:instrText>HYPERLINK \l "_Toc87054573"</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w:t>
            </w:r>
            <w:r>
              <w:rPr>
                <w:rFonts w:eastAsiaTheme="minorEastAsia"/>
                <w:noProof/>
              </w:rPr>
              <w:tab/>
            </w:r>
            <w:r w:rsidRPr="00B6360D">
              <w:rPr>
                <w:rStyle w:val="Hyperlink"/>
                <w:noProof/>
              </w:rPr>
              <w:t>Application Page</w:t>
            </w:r>
            <w:r>
              <w:rPr>
                <w:noProof/>
                <w:webHidden/>
              </w:rPr>
              <w:tab/>
            </w:r>
            <w:r>
              <w:rPr>
                <w:noProof/>
                <w:webHidden/>
              </w:rPr>
              <w:fldChar w:fldCharType="begin"/>
            </w:r>
            <w:r>
              <w:rPr>
                <w:noProof/>
                <w:webHidden/>
              </w:rPr>
              <w:instrText xml:space="preserve"> PAGEREF _Toc87054573 \h </w:instrText>
            </w:r>
            <w:r>
              <w:rPr>
                <w:noProof/>
                <w:webHidden/>
              </w:rPr>
            </w:r>
          </w:ins>
          <w:r>
            <w:rPr>
              <w:noProof/>
              <w:webHidden/>
            </w:rPr>
            <w:fldChar w:fldCharType="separate"/>
          </w:r>
          <w:ins w:author="Andrew Rohn" w:date="2021-11-06T01:29:00Z" w:id="224">
            <w:r>
              <w:rPr>
                <w:noProof/>
                <w:webHidden/>
              </w:rPr>
              <w:t>5</w:t>
            </w:r>
            <w:r>
              <w:rPr>
                <w:noProof/>
                <w:webHidden/>
              </w:rPr>
              <w:fldChar w:fldCharType="end"/>
            </w:r>
            <w:r w:rsidRPr="00B6360D">
              <w:rPr>
                <w:rStyle w:val="Hyperlink"/>
                <w:noProof/>
              </w:rPr>
              <w:fldChar w:fldCharType="end"/>
            </w:r>
          </w:ins>
        </w:p>
        <w:p w:rsidR="007F74C2" w:rsidRDefault="007F74C2" w14:paraId="07F1D91F" w14:textId="6A045CF5">
          <w:pPr>
            <w:pStyle w:val="TOC2"/>
            <w:tabs>
              <w:tab w:val="left" w:pos="880"/>
              <w:tab w:val="right" w:leader="dot" w:pos="9350"/>
            </w:tabs>
            <w:rPr>
              <w:ins w:author="Andrew Rohn" w:date="2021-11-06T01:29:00Z" w:id="225"/>
              <w:rFonts w:eastAsiaTheme="minorEastAsia"/>
              <w:noProof/>
            </w:rPr>
          </w:pPr>
          <w:ins w:author="Andrew Rohn" w:date="2021-11-06T01:29:00Z" w:id="226">
            <w:r w:rsidRPr="00B6360D">
              <w:rPr>
                <w:rStyle w:val="Hyperlink"/>
                <w:noProof/>
              </w:rPr>
              <w:fldChar w:fldCharType="begin"/>
            </w:r>
            <w:r w:rsidRPr="00B6360D">
              <w:rPr>
                <w:rStyle w:val="Hyperlink"/>
                <w:noProof/>
              </w:rPr>
              <w:instrText xml:space="preserve"> </w:instrText>
            </w:r>
            <w:r>
              <w:rPr>
                <w:noProof/>
              </w:rPr>
              <w:instrText>HYPERLINK \l "_Toc87054574"</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3.1</w:t>
            </w:r>
            <w:r>
              <w:rPr>
                <w:rFonts w:eastAsiaTheme="minorEastAsia"/>
                <w:noProof/>
              </w:rPr>
              <w:tab/>
            </w:r>
            <w:r w:rsidRPr="00B6360D">
              <w:rPr>
                <w:rStyle w:val="Hyperlink"/>
                <w:noProof/>
              </w:rPr>
              <w:t>Application Calendar Page</w:t>
            </w:r>
            <w:r>
              <w:rPr>
                <w:noProof/>
                <w:webHidden/>
              </w:rPr>
              <w:tab/>
            </w:r>
            <w:r>
              <w:rPr>
                <w:noProof/>
                <w:webHidden/>
              </w:rPr>
              <w:fldChar w:fldCharType="begin"/>
            </w:r>
            <w:r>
              <w:rPr>
                <w:noProof/>
                <w:webHidden/>
              </w:rPr>
              <w:instrText xml:space="preserve"> PAGEREF _Toc87054574 \h </w:instrText>
            </w:r>
            <w:r>
              <w:rPr>
                <w:noProof/>
                <w:webHidden/>
              </w:rPr>
            </w:r>
          </w:ins>
          <w:r>
            <w:rPr>
              <w:noProof/>
              <w:webHidden/>
            </w:rPr>
            <w:fldChar w:fldCharType="separate"/>
          </w:r>
          <w:ins w:author="Andrew Rohn" w:date="2021-11-06T01:29:00Z" w:id="227">
            <w:r>
              <w:rPr>
                <w:noProof/>
                <w:webHidden/>
              </w:rPr>
              <w:t>5</w:t>
            </w:r>
            <w:r>
              <w:rPr>
                <w:noProof/>
                <w:webHidden/>
              </w:rPr>
              <w:fldChar w:fldCharType="end"/>
            </w:r>
            <w:r w:rsidRPr="00B6360D">
              <w:rPr>
                <w:rStyle w:val="Hyperlink"/>
                <w:noProof/>
              </w:rPr>
              <w:fldChar w:fldCharType="end"/>
            </w:r>
          </w:ins>
        </w:p>
        <w:p w:rsidR="007F74C2" w:rsidRDefault="007F74C2" w14:paraId="64233F58" w14:textId="33C73E67">
          <w:pPr>
            <w:pStyle w:val="TOC2"/>
            <w:tabs>
              <w:tab w:val="left" w:pos="880"/>
              <w:tab w:val="right" w:leader="dot" w:pos="9350"/>
            </w:tabs>
            <w:rPr>
              <w:ins w:author="Andrew Rohn" w:date="2021-11-06T01:29:00Z" w:id="228"/>
              <w:rFonts w:eastAsiaTheme="minorEastAsia"/>
              <w:noProof/>
            </w:rPr>
          </w:pPr>
          <w:ins w:author="Andrew Rohn" w:date="2021-11-06T01:29:00Z" w:id="229">
            <w:r w:rsidRPr="00B6360D">
              <w:rPr>
                <w:rStyle w:val="Hyperlink"/>
                <w:noProof/>
              </w:rPr>
              <w:fldChar w:fldCharType="begin"/>
            </w:r>
            <w:r w:rsidRPr="00B6360D">
              <w:rPr>
                <w:rStyle w:val="Hyperlink"/>
                <w:noProof/>
              </w:rPr>
              <w:instrText xml:space="preserve"> </w:instrText>
            </w:r>
            <w:r>
              <w:rPr>
                <w:noProof/>
              </w:rPr>
              <w:instrText>HYPERLINK \l "_Toc87054575"</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3.2</w:t>
            </w:r>
            <w:r>
              <w:rPr>
                <w:rFonts w:eastAsiaTheme="minorEastAsia"/>
                <w:noProof/>
              </w:rPr>
              <w:tab/>
            </w:r>
            <w:r w:rsidRPr="00B6360D">
              <w:rPr>
                <w:rStyle w:val="Hyperlink"/>
                <w:noProof/>
              </w:rPr>
              <w:t>Application Checklist Page</w:t>
            </w:r>
            <w:r>
              <w:rPr>
                <w:noProof/>
                <w:webHidden/>
              </w:rPr>
              <w:tab/>
            </w:r>
            <w:r>
              <w:rPr>
                <w:noProof/>
                <w:webHidden/>
              </w:rPr>
              <w:fldChar w:fldCharType="begin"/>
            </w:r>
            <w:r>
              <w:rPr>
                <w:noProof/>
                <w:webHidden/>
              </w:rPr>
              <w:instrText xml:space="preserve"> PAGEREF _Toc87054575 \h </w:instrText>
            </w:r>
            <w:r>
              <w:rPr>
                <w:noProof/>
                <w:webHidden/>
              </w:rPr>
            </w:r>
          </w:ins>
          <w:r>
            <w:rPr>
              <w:noProof/>
              <w:webHidden/>
            </w:rPr>
            <w:fldChar w:fldCharType="separate"/>
          </w:r>
          <w:ins w:author="Andrew Rohn" w:date="2021-11-06T01:29:00Z" w:id="230">
            <w:r>
              <w:rPr>
                <w:noProof/>
                <w:webHidden/>
              </w:rPr>
              <w:t>6</w:t>
            </w:r>
            <w:r>
              <w:rPr>
                <w:noProof/>
                <w:webHidden/>
              </w:rPr>
              <w:fldChar w:fldCharType="end"/>
            </w:r>
            <w:r w:rsidRPr="00B6360D">
              <w:rPr>
                <w:rStyle w:val="Hyperlink"/>
                <w:noProof/>
              </w:rPr>
              <w:fldChar w:fldCharType="end"/>
            </w:r>
          </w:ins>
        </w:p>
        <w:p w:rsidR="007F74C2" w:rsidRDefault="007F74C2" w14:paraId="3741FEF1" w14:textId="08DBD4F6">
          <w:pPr>
            <w:pStyle w:val="TOC2"/>
            <w:tabs>
              <w:tab w:val="left" w:pos="880"/>
              <w:tab w:val="right" w:leader="dot" w:pos="9350"/>
            </w:tabs>
            <w:rPr>
              <w:ins w:author="Andrew Rohn" w:date="2021-11-06T01:29:00Z" w:id="231"/>
              <w:rFonts w:eastAsiaTheme="minorEastAsia"/>
              <w:noProof/>
            </w:rPr>
          </w:pPr>
          <w:ins w:author="Andrew Rohn" w:date="2021-11-06T01:29:00Z" w:id="232">
            <w:r w:rsidRPr="00B6360D">
              <w:rPr>
                <w:rStyle w:val="Hyperlink"/>
                <w:noProof/>
              </w:rPr>
              <w:fldChar w:fldCharType="begin"/>
            </w:r>
            <w:r w:rsidRPr="00B6360D">
              <w:rPr>
                <w:rStyle w:val="Hyperlink"/>
                <w:noProof/>
              </w:rPr>
              <w:instrText xml:space="preserve"> </w:instrText>
            </w:r>
            <w:r>
              <w:rPr>
                <w:noProof/>
              </w:rPr>
              <w:instrText>HYPERLINK \l "_Toc87054576"</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3.3</w:t>
            </w:r>
            <w:r>
              <w:rPr>
                <w:rFonts w:eastAsiaTheme="minorEastAsia"/>
                <w:noProof/>
              </w:rPr>
              <w:tab/>
            </w:r>
            <w:r w:rsidRPr="00B6360D">
              <w:rPr>
                <w:rStyle w:val="Hyperlink"/>
                <w:noProof/>
              </w:rPr>
              <w:t>User Help Page</w:t>
            </w:r>
            <w:r>
              <w:rPr>
                <w:noProof/>
                <w:webHidden/>
              </w:rPr>
              <w:tab/>
            </w:r>
            <w:r>
              <w:rPr>
                <w:noProof/>
                <w:webHidden/>
              </w:rPr>
              <w:fldChar w:fldCharType="begin"/>
            </w:r>
            <w:r>
              <w:rPr>
                <w:noProof/>
                <w:webHidden/>
              </w:rPr>
              <w:instrText xml:space="preserve"> PAGEREF _Toc87054576 \h </w:instrText>
            </w:r>
            <w:r>
              <w:rPr>
                <w:noProof/>
                <w:webHidden/>
              </w:rPr>
            </w:r>
          </w:ins>
          <w:r>
            <w:rPr>
              <w:noProof/>
              <w:webHidden/>
            </w:rPr>
            <w:fldChar w:fldCharType="separate"/>
          </w:r>
          <w:ins w:author="Andrew Rohn" w:date="2021-11-06T01:29:00Z" w:id="233">
            <w:r>
              <w:rPr>
                <w:noProof/>
                <w:webHidden/>
              </w:rPr>
              <w:t>8</w:t>
            </w:r>
            <w:r>
              <w:rPr>
                <w:noProof/>
                <w:webHidden/>
              </w:rPr>
              <w:fldChar w:fldCharType="end"/>
            </w:r>
            <w:r w:rsidRPr="00B6360D">
              <w:rPr>
                <w:rStyle w:val="Hyperlink"/>
                <w:noProof/>
              </w:rPr>
              <w:fldChar w:fldCharType="end"/>
            </w:r>
          </w:ins>
        </w:p>
        <w:p w:rsidR="007F74C2" w:rsidRDefault="007F74C2" w14:paraId="79DE3392" w14:textId="13526EEA">
          <w:pPr>
            <w:pStyle w:val="TOC2"/>
            <w:tabs>
              <w:tab w:val="left" w:pos="880"/>
              <w:tab w:val="right" w:leader="dot" w:pos="9350"/>
            </w:tabs>
            <w:rPr>
              <w:ins w:author="Andrew Rohn" w:date="2021-11-06T01:29:00Z" w:id="234"/>
              <w:rFonts w:eastAsiaTheme="minorEastAsia"/>
              <w:noProof/>
            </w:rPr>
          </w:pPr>
          <w:ins w:author="Andrew Rohn" w:date="2021-11-06T01:29:00Z" w:id="235">
            <w:r w:rsidRPr="00B6360D">
              <w:rPr>
                <w:rStyle w:val="Hyperlink"/>
                <w:noProof/>
              </w:rPr>
              <w:fldChar w:fldCharType="begin"/>
            </w:r>
            <w:r w:rsidRPr="00B6360D">
              <w:rPr>
                <w:rStyle w:val="Hyperlink"/>
                <w:noProof/>
              </w:rPr>
              <w:instrText xml:space="preserve"> </w:instrText>
            </w:r>
            <w:r>
              <w:rPr>
                <w:noProof/>
              </w:rPr>
              <w:instrText>HYPERLINK \l "_Toc87054577"</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3.4</w:t>
            </w:r>
            <w:r>
              <w:rPr>
                <w:rFonts w:eastAsiaTheme="minorEastAsia"/>
                <w:noProof/>
              </w:rPr>
              <w:tab/>
            </w:r>
            <w:r w:rsidRPr="00B6360D">
              <w:rPr>
                <w:rStyle w:val="Hyperlink"/>
                <w:noProof/>
              </w:rPr>
              <w:t>Application Menu Page</w:t>
            </w:r>
            <w:r>
              <w:rPr>
                <w:noProof/>
                <w:webHidden/>
              </w:rPr>
              <w:tab/>
            </w:r>
            <w:r>
              <w:rPr>
                <w:noProof/>
                <w:webHidden/>
              </w:rPr>
              <w:fldChar w:fldCharType="begin"/>
            </w:r>
            <w:r>
              <w:rPr>
                <w:noProof/>
                <w:webHidden/>
              </w:rPr>
              <w:instrText xml:space="preserve"> PAGEREF _Toc87054577 \h </w:instrText>
            </w:r>
            <w:r>
              <w:rPr>
                <w:noProof/>
                <w:webHidden/>
              </w:rPr>
            </w:r>
          </w:ins>
          <w:r>
            <w:rPr>
              <w:noProof/>
              <w:webHidden/>
            </w:rPr>
            <w:fldChar w:fldCharType="separate"/>
          </w:r>
          <w:ins w:author="Andrew Rohn" w:date="2021-11-06T01:29:00Z" w:id="236">
            <w:r>
              <w:rPr>
                <w:noProof/>
                <w:webHidden/>
              </w:rPr>
              <w:t>10</w:t>
            </w:r>
            <w:r>
              <w:rPr>
                <w:noProof/>
                <w:webHidden/>
              </w:rPr>
              <w:fldChar w:fldCharType="end"/>
            </w:r>
            <w:r w:rsidRPr="00B6360D">
              <w:rPr>
                <w:rStyle w:val="Hyperlink"/>
                <w:noProof/>
              </w:rPr>
              <w:fldChar w:fldCharType="end"/>
            </w:r>
          </w:ins>
        </w:p>
        <w:p w:rsidR="007F74C2" w:rsidRDefault="007F74C2" w14:paraId="5C6D67F1" w14:textId="63A10440">
          <w:pPr>
            <w:pStyle w:val="TOC2"/>
            <w:tabs>
              <w:tab w:val="left" w:pos="880"/>
              <w:tab w:val="right" w:leader="dot" w:pos="9350"/>
            </w:tabs>
            <w:rPr>
              <w:ins w:author="Andrew Rohn" w:date="2021-11-06T01:29:00Z" w:id="237"/>
              <w:rFonts w:eastAsiaTheme="minorEastAsia"/>
              <w:noProof/>
            </w:rPr>
          </w:pPr>
          <w:ins w:author="Andrew Rohn" w:date="2021-11-06T01:29:00Z" w:id="238">
            <w:r w:rsidRPr="00B6360D">
              <w:rPr>
                <w:rStyle w:val="Hyperlink"/>
                <w:noProof/>
              </w:rPr>
              <w:fldChar w:fldCharType="begin"/>
            </w:r>
            <w:r w:rsidRPr="00B6360D">
              <w:rPr>
                <w:rStyle w:val="Hyperlink"/>
                <w:noProof/>
              </w:rPr>
              <w:instrText xml:space="preserve"> </w:instrText>
            </w:r>
            <w:r>
              <w:rPr>
                <w:noProof/>
              </w:rPr>
              <w:instrText>HYPERLINK \l "_Toc87054578"</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3.5</w:t>
            </w:r>
            <w:r>
              <w:rPr>
                <w:rFonts w:eastAsiaTheme="minorEastAsia"/>
                <w:noProof/>
              </w:rPr>
              <w:tab/>
            </w:r>
            <w:r w:rsidRPr="00B6360D">
              <w:rPr>
                <w:rStyle w:val="Hyperlink"/>
                <w:noProof/>
              </w:rPr>
              <w:t>Application Notes Page</w:t>
            </w:r>
            <w:r>
              <w:rPr>
                <w:noProof/>
                <w:webHidden/>
              </w:rPr>
              <w:tab/>
            </w:r>
            <w:r>
              <w:rPr>
                <w:noProof/>
                <w:webHidden/>
              </w:rPr>
              <w:fldChar w:fldCharType="begin"/>
            </w:r>
            <w:r>
              <w:rPr>
                <w:noProof/>
                <w:webHidden/>
              </w:rPr>
              <w:instrText xml:space="preserve"> PAGEREF _Toc87054578 \h </w:instrText>
            </w:r>
            <w:r>
              <w:rPr>
                <w:noProof/>
                <w:webHidden/>
              </w:rPr>
            </w:r>
          </w:ins>
          <w:r>
            <w:rPr>
              <w:noProof/>
              <w:webHidden/>
            </w:rPr>
            <w:fldChar w:fldCharType="separate"/>
          </w:r>
          <w:ins w:author="Andrew Rohn" w:date="2021-11-06T01:29:00Z" w:id="239">
            <w:r>
              <w:rPr>
                <w:noProof/>
                <w:webHidden/>
              </w:rPr>
              <w:t>12</w:t>
            </w:r>
            <w:r>
              <w:rPr>
                <w:noProof/>
                <w:webHidden/>
              </w:rPr>
              <w:fldChar w:fldCharType="end"/>
            </w:r>
            <w:r w:rsidRPr="00B6360D">
              <w:rPr>
                <w:rStyle w:val="Hyperlink"/>
                <w:noProof/>
              </w:rPr>
              <w:fldChar w:fldCharType="end"/>
            </w:r>
          </w:ins>
        </w:p>
        <w:p w:rsidR="007F74C2" w:rsidRDefault="007F74C2" w14:paraId="6C3964C9" w14:textId="79623380">
          <w:pPr>
            <w:pStyle w:val="TOC2"/>
            <w:tabs>
              <w:tab w:val="left" w:pos="880"/>
              <w:tab w:val="right" w:leader="dot" w:pos="9350"/>
            </w:tabs>
            <w:rPr>
              <w:ins w:author="Andrew Rohn" w:date="2021-11-06T01:29:00Z" w:id="240"/>
              <w:rFonts w:eastAsiaTheme="minorEastAsia"/>
              <w:noProof/>
            </w:rPr>
          </w:pPr>
          <w:ins w:author="Andrew Rohn" w:date="2021-11-06T01:29:00Z" w:id="241">
            <w:r w:rsidRPr="00B6360D">
              <w:rPr>
                <w:rStyle w:val="Hyperlink"/>
                <w:noProof/>
              </w:rPr>
              <w:fldChar w:fldCharType="begin"/>
            </w:r>
            <w:r w:rsidRPr="00B6360D">
              <w:rPr>
                <w:rStyle w:val="Hyperlink"/>
                <w:noProof/>
              </w:rPr>
              <w:instrText xml:space="preserve"> </w:instrText>
            </w:r>
            <w:r>
              <w:rPr>
                <w:noProof/>
              </w:rPr>
              <w:instrText>HYPERLINK \l "_Toc87054579"</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3.6</w:t>
            </w:r>
            <w:r>
              <w:rPr>
                <w:rFonts w:eastAsiaTheme="minorEastAsia"/>
                <w:noProof/>
              </w:rPr>
              <w:tab/>
            </w:r>
            <w:r w:rsidRPr="00B6360D">
              <w:rPr>
                <w:rStyle w:val="Hyperlink"/>
                <w:noProof/>
              </w:rPr>
              <w:t>Application Notification Page</w:t>
            </w:r>
            <w:r>
              <w:rPr>
                <w:noProof/>
                <w:webHidden/>
              </w:rPr>
              <w:tab/>
            </w:r>
            <w:r>
              <w:rPr>
                <w:noProof/>
                <w:webHidden/>
              </w:rPr>
              <w:fldChar w:fldCharType="begin"/>
            </w:r>
            <w:r>
              <w:rPr>
                <w:noProof/>
                <w:webHidden/>
              </w:rPr>
              <w:instrText xml:space="preserve"> PAGEREF _Toc87054579 \h </w:instrText>
            </w:r>
            <w:r>
              <w:rPr>
                <w:noProof/>
                <w:webHidden/>
              </w:rPr>
            </w:r>
          </w:ins>
          <w:r>
            <w:rPr>
              <w:noProof/>
              <w:webHidden/>
            </w:rPr>
            <w:fldChar w:fldCharType="separate"/>
          </w:r>
          <w:ins w:author="Andrew Rohn" w:date="2021-11-06T01:29:00Z" w:id="242">
            <w:r>
              <w:rPr>
                <w:noProof/>
                <w:webHidden/>
              </w:rPr>
              <w:t>14</w:t>
            </w:r>
            <w:r>
              <w:rPr>
                <w:noProof/>
                <w:webHidden/>
              </w:rPr>
              <w:fldChar w:fldCharType="end"/>
            </w:r>
            <w:r w:rsidRPr="00B6360D">
              <w:rPr>
                <w:rStyle w:val="Hyperlink"/>
                <w:noProof/>
              </w:rPr>
              <w:fldChar w:fldCharType="end"/>
            </w:r>
          </w:ins>
        </w:p>
        <w:p w:rsidR="007F74C2" w:rsidRDefault="007F74C2" w14:paraId="70DC63DC" w14:textId="47388342">
          <w:pPr>
            <w:pStyle w:val="TOC2"/>
            <w:tabs>
              <w:tab w:val="left" w:pos="880"/>
              <w:tab w:val="right" w:leader="dot" w:pos="9350"/>
            </w:tabs>
            <w:rPr>
              <w:ins w:author="Andrew Rohn" w:date="2021-11-06T01:29:00Z" w:id="243"/>
              <w:rFonts w:eastAsiaTheme="minorEastAsia"/>
              <w:noProof/>
            </w:rPr>
          </w:pPr>
          <w:ins w:author="Andrew Rohn" w:date="2021-11-06T01:29:00Z" w:id="244">
            <w:r w:rsidRPr="00B6360D">
              <w:rPr>
                <w:rStyle w:val="Hyperlink"/>
                <w:noProof/>
              </w:rPr>
              <w:fldChar w:fldCharType="begin"/>
            </w:r>
            <w:r w:rsidRPr="00B6360D">
              <w:rPr>
                <w:rStyle w:val="Hyperlink"/>
                <w:noProof/>
              </w:rPr>
              <w:instrText xml:space="preserve"> </w:instrText>
            </w:r>
            <w:r>
              <w:rPr>
                <w:noProof/>
              </w:rPr>
              <w:instrText>HYPERLINK \l "_Toc87054580"</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3.7</w:t>
            </w:r>
            <w:r>
              <w:rPr>
                <w:rFonts w:eastAsiaTheme="minorEastAsia"/>
                <w:noProof/>
              </w:rPr>
              <w:tab/>
            </w:r>
            <w:r w:rsidRPr="00B6360D">
              <w:rPr>
                <w:rStyle w:val="Hyperlink"/>
                <w:noProof/>
              </w:rPr>
              <w:t>User Settings Page</w:t>
            </w:r>
            <w:r>
              <w:rPr>
                <w:noProof/>
                <w:webHidden/>
              </w:rPr>
              <w:tab/>
            </w:r>
            <w:r>
              <w:rPr>
                <w:noProof/>
                <w:webHidden/>
              </w:rPr>
              <w:fldChar w:fldCharType="begin"/>
            </w:r>
            <w:r>
              <w:rPr>
                <w:noProof/>
                <w:webHidden/>
              </w:rPr>
              <w:instrText xml:space="preserve"> PAGEREF _Toc87054580 \h </w:instrText>
            </w:r>
            <w:r>
              <w:rPr>
                <w:noProof/>
                <w:webHidden/>
              </w:rPr>
            </w:r>
          </w:ins>
          <w:r>
            <w:rPr>
              <w:noProof/>
              <w:webHidden/>
            </w:rPr>
            <w:fldChar w:fldCharType="separate"/>
          </w:r>
          <w:ins w:author="Andrew Rohn" w:date="2021-11-06T01:29:00Z" w:id="245">
            <w:r>
              <w:rPr>
                <w:noProof/>
                <w:webHidden/>
              </w:rPr>
              <w:t>16</w:t>
            </w:r>
            <w:r>
              <w:rPr>
                <w:noProof/>
                <w:webHidden/>
              </w:rPr>
              <w:fldChar w:fldCharType="end"/>
            </w:r>
            <w:r w:rsidRPr="00B6360D">
              <w:rPr>
                <w:rStyle w:val="Hyperlink"/>
                <w:noProof/>
              </w:rPr>
              <w:fldChar w:fldCharType="end"/>
            </w:r>
          </w:ins>
        </w:p>
        <w:p w:rsidR="007F74C2" w:rsidRDefault="007F74C2" w14:paraId="51EFDE0A" w14:textId="61060F27">
          <w:pPr>
            <w:pStyle w:val="TOC2"/>
            <w:tabs>
              <w:tab w:val="left" w:pos="880"/>
              <w:tab w:val="right" w:leader="dot" w:pos="9350"/>
            </w:tabs>
            <w:rPr>
              <w:ins w:author="Andrew Rohn" w:date="2021-11-06T01:29:00Z" w:id="246"/>
              <w:rFonts w:eastAsiaTheme="minorEastAsia"/>
              <w:noProof/>
            </w:rPr>
          </w:pPr>
          <w:ins w:author="Andrew Rohn" w:date="2021-11-06T01:29:00Z" w:id="247">
            <w:r w:rsidRPr="00B6360D">
              <w:rPr>
                <w:rStyle w:val="Hyperlink"/>
                <w:noProof/>
              </w:rPr>
              <w:fldChar w:fldCharType="begin"/>
            </w:r>
            <w:r w:rsidRPr="00B6360D">
              <w:rPr>
                <w:rStyle w:val="Hyperlink"/>
                <w:noProof/>
              </w:rPr>
              <w:instrText xml:space="preserve"> </w:instrText>
            </w:r>
            <w:r>
              <w:rPr>
                <w:noProof/>
              </w:rPr>
              <w:instrText>HYPERLINK \l "_Toc87054581"</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3.8</w:t>
            </w:r>
            <w:r>
              <w:rPr>
                <w:rFonts w:eastAsiaTheme="minorEastAsia"/>
                <w:noProof/>
              </w:rPr>
              <w:tab/>
            </w:r>
            <w:r w:rsidRPr="00B6360D">
              <w:rPr>
                <w:rStyle w:val="Hyperlink"/>
                <w:noProof/>
              </w:rPr>
              <w:t>User Trigger Page</w:t>
            </w:r>
            <w:r>
              <w:rPr>
                <w:noProof/>
                <w:webHidden/>
              </w:rPr>
              <w:tab/>
            </w:r>
            <w:r>
              <w:rPr>
                <w:noProof/>
                <w:webHidden/>
              </w:rPr>
              <w:fldChar w:fldCharType="begin"/>
            </w:r>
            <w:r>
              <w:rPr>
                <w:noProof/>
                <w:webHidden/>
              </w:rPr>
              <w:instrText xml:space="preserve"> PAGEREF _Toc87054581 \h </w:instrText>
            </w:r>
            <w:r>
              <w:rPr>
                <w:noProof/>
                <w:webHidden/>
              </w:rPr>
            </w:r>
          </w:ins>
          <w:r>
            <w:rPr>
              <w:noProof/>
              <w:webHidden/>
            </w:rPr>
            <w:fldChar w:fldCharType="separate"/>
          </w:r>
          <w:ins w:author="Andrew Rohn" w:date="2021-11-06T01:29:00Z" w:id="248">
            <w:r>
              <w:rPr>
                <w:noProof/>
                <w:webHidden/>
              </w:rPr>
              <w:t>18</w:t>
            </w:r>
            <w:r>
              <w:rPr>
                <w:noProof/>
                <w:webHidden/>
              </w:rPr>
              <w:fldChar w:fldCharType="end"/>
            </w:r>
            <w:r w:rsidRPr="00B6360D">
              <w:rPr>
                <w:rStyle w:val="Hyperlink"/>
                <w:noProof/>
              </w:rPr>
              <w:fldChar w:fldCharType="end"/>
            </w:r>
          </w:ins>
        </w:p>
        <w:p w:rsidR="007F74C2" w:rsidP="007F74C2" w:rsidRDefault="007F74C2" w14:paraId="7A260DDB" w14:textId="5172CF58">
          <w:pPr>
            <w:pStyle w:val="TOC1"/>
            <w:rPr>
              <w:ins w:author="Andrew Rohn" w:date="2021-11-06T01:29:00Z" w:id="249"/>
              <w:rFonts w:eastAsiaTheme="minorEastAsia"/>
              <w:noProof/>
            </w:rPr>
          </w:pPr>
          <w:ins w:author="Andrew Rohn" w:date="2021-11-06T01:29:00Z" w:id="250">
            <w:r w:rsidRPr="00B6360D">
              <w:rPr>
                <w:rStyle w:val="Hyperlink"/>
                <w:noProof/>
              </w:rPr>
              <w:fldChar w:fldCharType="begin"/>
            </w:r>
            <w:r w:rsidRPr="00B6360D">
              <w:rPr>
                <w:rStyle w:val="Hyperlink"/>
                <w:noProof/>
              </w:rPr>
              <w:instrText xml:space="preserve"> </w:instrText>
            </w:r>
            <w:r>
              <w:rPr>
                <w:noProof/>
              </w:rPr>
              <w:instrText>HYPERLINK \l "_Toc87054582"</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w:t>
            </w:r>
            <w:r>
              <w:rPr>
                <w:rFonts w:eastAsiaTheme="minorEastAsia"/>
                <w:noProof/>
              </w:rPr>
              <w:tab/>
            </w:r>
            <w:r w:rsidRPr="00B6360D">
              <w:rPr>
                <w:rStyle w:val="Hyperlink"/>
                <w:noProof/>
              </w:rPr>
              <w:t>Launching the application</w:t>
            </w:r>
            <w:r>
              <w:rPr>
                <w:noProof/>
                <w:webHidden/>
              </w:rPr>
              <w:tab/>
            </w:r>
            <w:r>
              <w:rPr>
                <w:noProof/>
                <w:webHidden/>
              </w:rPr>
              <w:fldChar w:fldCharType="begin"/>
            </w:r>
            <w:r>
              <w:rPr>
                <w:noProof/>
                <w:webHidden/>
              </w:rPr>
              <w:instrText xml:space="preserve"> PAGEREF _Toc87054582 \h </w:instrText>
            </w:r>
            <w:r>
              <w:rPr>
                <w:noProof/>
                <w:webHidden/>
              </w:rPr>
            </w:r>
          </w:ins>
          <w:r>
            <w:rPr>
              <w:noProof/>
              <w:webHidden/>
            </w:rPr>
            <w:fldChar w:fldCharType="separate"/>
          </w:r>
          <w:ins w:author="Andrew Rohn" w:date="2021-11-06T01:29:00Z" w:id="251">
            <w:r>
              <w:rPr>
                <w:noProof/>
                <w:webHidden/>
              </w:rPr>
              <w:t>20</w:t>
            </w:r>
            <w:r>
              <w:rPr>
                <w:noProof/>
                <w:webHidden/>
              </w:rPr>
              <w:fldChar w:fldCharType="end"/>
            </w:r>
            <w:r w:rsidRPr="00B6360D">
              <w:rPr>
                <w:rStyle w:val="Hyperlink"/>
                <w:noProof/>
              </w:rPr>
              <w:fldChar w:fldCharType="end"/>
            </w:r>
          </w:ins>
        </w:p>
        <w:p w:rsidR="007F74C2" w:rsidRDefault="007F74C2" w14:paraId="20EE7DCD" w14:textId="4C74224F">
          <w:pPr>
            <w:pStyle w:val="TOC2"/>
            <w:tabs>
              <w:tab w:val="left" w:pos="880"/>
              <w:tab w:val="right" w:leader="dot" w:pos="9350"/>
            </w:tabs>
            <w:rPr>
              <w:ins w:author="Andrew Rohn" w:date="2021-11-06T01:29:00Z" w:id="252"/>
              <w:rFonts w:eastAsiaTheme="minorEastAsia"/>
              <w:noProof/>
            </w:rPr>
          </w:pPr>
          <w:ins w:author="Andrew Rohn" w:date="2021-11-06T01:29:00Z" w:id="253">
            <w:r w:rsidRPr="00B6360D">
              <w:rPr>
                <w:rStyle w:val="Hyperlink"/>
                <w:noProof/>
              </w:rPr>
              <w:fldChar w:fldCharType="begin"/>
            </w:r>
            <w:r w:rsidRPr="00B6360D">
              <w:rPr>
                <w:rStyle w:val="Hyperlink"/>
                <w:noProof/>
              </w:rPr>
              <w:instrText xml:space="preserve"> </w:instrText>
            </w:r>
            <w:r>
              <w:rPr>
                <w:noProof/>
              </w:rPr>
              <w:instrText>HYPERLINK \l "_Toc87054583"</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4.1</w:t>
            </w:r>
            <w:r>
              <w:rPr>
                <w:rFonts w:eastAsiaTheme="minorEastAsia"/>
                <w:noProof/>
              </w:rPr>
              <w:tab/>
            </w:r>
            <w:r w:rsidRPr="00B6360D">
              <w:rPr>
                <w:rStyle w:val="Hyperlink"/>
                <w:noProof/>
              </w:rPr>
              <w:t>Memory Magic Splash</w:t>
            </w:r>
            <w:r>
              <w:rPr>
                <w:noProof/>
                <w:webHidden/>
              </w:rPr>
              <w:tab/>
            </w:r>
            <w:r>
              <w:rPr>
                <w:noProof/>
                <w:webHidden/>
              </w:rPr>
              <w:fldChar w:fldCharType="begin"/>
            </w:r>
            <w:r>
              <w:rPr>
                <w:noProof/>
                <w:webHidden/>
              </w:rPr>
              <w:instrText xml:space="preserve"> PAGEREF _Toc87054583 \h </w:instrText>
            </w:r>
            <w:r>
              <w:rPr>
                <w:noProof/>
                <w:webHidden/>
              </w:rPr>
            </w:r>
          </w:ins>
          <w:r>
            <w:rPr>
              <w:noProof/>
              <w:webHidden/>
            </w:rPr>
            <w:fldChar w:fldCharType="separate"/>
          </w:r>
          <w:ins w:author="Andrew Rohn" w:date="2021-11-06T01:29:00Z" w:id="254">
            <w:r>
              <w:rPr>
                <w:noProof/>
                <w:webHidden/>
              </w:rPr>
              <w:t>20</w:t>
            </w:r>
            <w:r>
              <w:rPr>
                <w:noProof/>
                <w:webHidden/>
              </w:rPr>
              <w:fldChar w:fldCharType="end"/>
            </w:r>
            <w:r w:rsidRPr="00B6360D">
              <w:rPr>
                <w:rStyle w:val="Hyperlink"/>
                <w:noProof/>
              </w:rPr>
              <w:fldChar w:fldCharType="end"/>
            </w:r>
          </w:ins>
        </w:p>
        <w:p w:rsidR="007F74C2" w:rsidRDefault="007F74C2" w14:paraId="785CE308" w14:textId="2373685F">
          <w:pPr>
            <w:pStyle w:val="TOC2"/>
            <w:tabs>
              <w:tab w:val="left" w:pos="880"/>
              <w:tab w:val="right" w:leader="dot" w:pos="9350"/>
            </w:tabs>
            <w:rPr>
              <w:ins w:author="Andrew Rohn" w:date="2021-11-06T01:29:00Z" w:id="255"/>
              <w:rFonts w:eastAsiaTheme="minorEastAsia"/>
              <w:noProof/>
            </w:rPr>
          </w:pPr>
          <w:ins w:author="Andrew Rohn" w:date="2021-11-06T01:29:00Z" w:id="256">
            <w:r w:rsidRPr="00B6360D">
              <w:rPr>
                <w:rStyle w:val="Hyperlink"/>
                <w:noProof/>
              </w:rPr>
              <w:fldChar w:fldCharType="begin"/>
            </w:r>
            <w:r w:rsidRPr="00B6360D">
              <w:rPr>
                <w:rStyle w:val="Hyperlink"/>
                <w:noProof/>
              </w:rPr>
              <w:instrText xml:space="preserve"> </w:instrText>
            </w:r>
            <w:r>
              <w:rPr>
                <w:noProof/>
              </w:rPr>
              <w:instrText>HYPERLINK \l "_Toc87054584"</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4.2</w:t>
            </w:r>
            <w:r>
              <w:rPr>
                <w:rFonts w:eastAsiaTheme="minorEastAsia"/>
                <w:noProof/>
              </w:rPr>
              <w:tab/>
            </w:r>
            <w:r w:rsidRPr="00B6360D">
              <w:rPr>
                <w:rStyle w:val="Hyperlink"/>
                <w:noProof/>
              </w:rPr>
              <w:t>Onboarding Select Language Screen</w:t>
            </w:r>
            <w:r>
              <w:rPr>
                <w:noProof/>
                <w:webHidden/>
              </w:rPr>
              <w:tab/>
            </w:r>
            <w:r>
              <w:rPr>
                <w:noProof/>
                <w:webHidden/>
              </w:rPr>
              <w:fldChar w:fldCharType="begin"/>
            </w:r>
            <w:r>
              <w:rPr>
                <w:noProof/>
                <w:webHidden/>
              </w:rPr>
              <w:instrText xml:space="preserve"> PAGEREF _Toc87054584 \h </w:instrText>
            </w:r>
            <w:r>
              <w:rPr>
                <w:noProof/>
                <w:webHidden/>
              </w:rPr>
            </w:r>
          </w:ins>
          <w:r>
            <w:rPr>
              <w:noProof/>
              <w:webHidden/>
            </w:rPr>
            <w:fldChar w:fldCharType="separate"/>
          </w:r>
          <w:ins w:author="Andrew Rohn" w:date="2021-11-06T01:29:00Z" w:id="257">
            <w:r>
              <w:rPr>
                <w:noProof/>
                <w:webHidden/>
              </w:rPr>
              <w:t>21</w:t>
            </w:r>
            <w:r>
              <w:rPr>
                <w:noProof/>
                <w:webHidden/>
              </w:rPr>
              <w:fldChar w:fldCharType="end"/>
            </w:r>
            <w:r w:rsidRPr="00B6360D">
              <w:rPr>
                <w:rStyle w:val="Hyperlink"/>
                <w:noProof/>
              </w:rPr>
              <w:fldChar w:fldCharType="end"/>
            </w:r>
          </w:ins>
        </w:p>
        <w:p w:rsidR="007F74C2" w:rsidRDefault="007F74C2" w14:paraId="1E7EA7A3" w14:textId="30520C01">
          <w:pPr>
            <w:pStyle w:val="TOC2"/>
            <w:tabs>
              <w:tab w:val="left" w:pos="880"/>
              <w:tab w:val="right" w:leader="dot" w:pos="9350"/>
            </w:tabs>
            <w:rPr>
              <w:ins w:author="Andrew Rohn" w:date="2021-11-06T01:29:00Z" w:id="258"/>
              <w:rFonts w:eastAsiaTheme="minorEastAsia"/>
              <w:noProof/>
            </w:rPr>
          </w:pPr>
          <w:ins w:author="Andrew Rohn" w:date="2021-11-06T01:29:00Z" w:id="259">
            <w:r w:rsidRPr="00B6360D">
              <w:rPr>
                <w:rStyle w:val="Hyperlink"/>
                <w:noProof/>
              </w:rPr>
              <w:fldChar w:fldCharType="begin"/>
            </w:r>
            <w:r w:rsidRPr="00B6360D">
              <w:rPr>
                <w:rStyle w:val="Hyperlink"/>
                <w:noProof/>
              </w:rPr>
              <w:instrText xml:space="preserve"> </w:instrText>
            </w:r>
            <w:r>
              <w:rPr>
                <w:noProof/>
              </w:rPr>
              <w:instrText>HYPERLINK \l "_Toc87054585"</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4.3</w:t>
            </w:r>
            <w:r>
              <w:rPr>
                <w:rFonts w:eastAsiaTheme="minorEastAsia"/>
                <w:noProof/>
              </w:rPr>
              <w:tab/>
            </w:r>
            <w:r w:rsidRPr="00B6360D">
              <w:rPr>
                <w:rStyle w:val="Hyperlink"/>
                <w:noProof/>
              </w:rPr>
              <w:t>Onboarding Permission Screen</w:t>
            </w:r>
            <w:r>
              <w:rPr>
                <w:noProof/>
                <w:webHidden/>
              </w:rPr>
              <w:tab/>
            </w:r>
            <w:r>
              <w:rPr>
                <w:noProof/>
                <w:webHidden/>
              </w:rPr>
              <w:fldChar w:fldCharType="begin"/>
            </w:r>
            <w:r>
              <w:rPr>
                <w:noProof/>
                <w:webHidden/>
              </w:rPr>
              <w:instrText xml:space="preserve"> PAGEREF _Toc87054585 \h </w:instrText>
            </w:r>
            <w:r>
              <w:rPr>
                <w:noProof/>
                <w:webHidden/>
              </w:rPr>
            </w:r>
          </w:ins>
          <w:r>
            <w:rPr>
              <w:noProof/>
              <w:webHidden/>
            </w:rPr>
            <w:fldChar w:fldCharType="separate"/>
          </w:r>
          <w:ins w:author="Andrew Rohn" w:date="2021-11-06T01:29:00Z" w:id="260">
            <w:r>
              <w:rPr>
                <w:noProof/>
                <w:webHidden/>
              </w:rPr>
              <w:t>23</w:t>
            </w:r>
            <w:r>
              <w:rPr>
                <w:noProof/>
                <w:webHidden/>
              </w:rPr>
              <w:fldChar w:fldCharType="end"/>
            </w:r>
            <w:r w:rsidRPr="00B6360D">
              <w:rPr>
                <w:rStyle w:val="Hyperlink"/>
                <w:noProof/>
              </w:rPr>
              <w:fldChar w:fldCharType="end"/>
            </w:r>
          </w:ins>
        </w:p>
        <w:p w:rsidR="007F74C2" w:rsidRDefault="007F74C2" w14:paraId="7BF1EA42" w14:textId="0E584794">
          <w:pPr>
            <w:pStyle w:val="TOC2"/>
            <w:tabs>
              <w:tab w:val="left" w:pos="880"/>
              <w:tab w:val="right" w:leader="dot" w:pos="9350"/>
            </w:tabs>
            <w:rPr>
              <w:ins w:author="Andrew Rohn" w:date="2021-11-06T01:29:00Z" w:id="261"/>
              <w:rFonts w:eastAsiaTheme="minorEastAsia"/>
              <w:noProof/>
            </w:rPr>
          </w:pPr>
          <w:ins w:author="Andrew Rohn" w:date="2021-11-06T01:29:00Z" w:id="262">
            <w:r w:rsidRPr="00B6360D">
              <w:rPr>
                <w:rStyle w:val="Hyperlink"/>
                <w:noProof/>
              </w:rPr>
              <w:fldChar w:fldCharType="begin"/>
            </w:r>
            <w:r w:rsidRPr="00B6360D">
              <w:rPr>
                <w:rStyle w:val="Hyperlink"/>
                <w:noProof/>
              </w:rPr>
              <w:instrText xml:space="preserve"> </w:instrText>
            </w:r>
            <w:r>
              <w:rPr>
                <w:noProof/>
              </w:rPr>
              <w:instrText>HYPERLINK \l "_Toc87054586"</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4.4</w:t>
            </w:r>
            <w:r>
              <w:rPr>
                <w:rFonts w:eastAsiaTheme="minorEastAsia"/>
                <w:noProof/>
              </w:rPr>
              <w:tab/>
            </w:r>
            <w:r w:rsidRPr="00B6360D">
              <w:rPr>
                <w:rStyle w:val="Hyperlink"/>
                <w:noProof/>
              </w:rPr>
              <w:t>Onboarding Introduction Screen</w:t>
            </w:r>
            <w:r>
              <w:rPr>
                <w:noProof/>
                <w:webHidden/>
              </w:rPr>
              <w:tab/>
            </w:r>
            <w:r>
              <w:rPr>
                <w:noProof/>
                <w:webHidden/>
              </w:rPr>
              <w:fldChar w:fldCharType="begin"/>
            </w:r>
            <w:r>
              <w:rPr>
                <w:noProof/>
                <w:webHidden/>
              </w:rPr>
              <w:instrText xml:space="preserve"> PAGEREF _Toc87054586 \h </w:instrText>
            </w:r>
            <w:r>
              <w:rPr>
                <w:noProof/>
                <w:webHidden/>
              </w:rPr>
            </w:r>
          </w:ins>
          <w:r>
            <w:rPr>
              <w:noProof/>
              <w:webHidden/>
            </w:rPr>
            <w:fldChar w:fldCharType="separate"/>
          </w:r>
          <w:ins w:author="Andrew Rohn" w:date="2021-11-06T01:29:00Z" w:id="263">
            <w:r>
              <w:rPr>
                <w:noProof/>
                <w:webHidden/>
              </w:rPr>
              <w:t>27</w:t>
            </w:r>
            <w:r>
              <w:rPr>
                <w:noProof/>
                <w:webHidden/>
              </w:rPr>
              <w:fldChar w:fldCharType="end"/>
            </w:r>
            <w:r w:rsidRPr="00B6360D">
              <w:rPr>
                <w:rStyle w:val="Hyperlink"/>
                <w:noProof/>
              </w:rPr>
              <w:fldChar w:fldCharType="end"/>
            </w:r>
          </w:ins>
        </w:p>
        <w:p w:rsidR="007F74C2" w:rsidRDefault="007F74C2" w14:paraId="0AB4E236" w14:textId="052946CE">
          <w:pPr>
            <w:pStyle w:val="TOC2"/>
            <w:tabs>
              <w:tab w:val="left" w:pos="880"/>
              <w:tab w:val="right" w:leader="dot" w:pos="9350"/>
            </w:tabs>
            <w:rPr>
              <w:ins w:author="Andrew Rohn" w:date="2021-11-06T01:29:00Z" w:id="264"/>
              <w:rFonts w:eastAsiaTheme="minorEastAsia"/>
              <w:noProof/>
            </w:rPr>
          </w:pPr>
          <w:ins w:author="Andrew Rohn" w:date="2021-11-06T01:29:00Z" w:id="265">
            <w:r w:rsidRPr="00B6360D">
              <w:rPr>
                <w:rStyle w:val="Hyperlink"/>
                <w:noProof/>
              </w:rPr>
              <w:fldChar w:fldCharType="begin"/>
            </w:r>
            <w:r w:rsidRPr="00B6360D">
              <w:rPr>
                <w:rStyle w:val="Hyperlink"/>
                <w:noProof/>
              </w:rPr>
              <w:instrText xml:space="preserve"> </w:instrText>
            </w:r>
            <w:r>
              <w:rPr>
                <w:noProof/>
              </w:rPr>
              <w:instrText>HYPERLINK \l "_Toc87054587"</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4.5</w:t>
            </w:r>
            <w:r>
              <w:rPr>
                <w:rFonts w:eastAsiaTheme="minorEastAsia"/>
                <w:noProof/>
              </w:rPr>
              <w:tab/>
            </w:r>
            <w:r w:rsidRPr="00B6360D">
              <w:rPr>
                <w:rStyle w:val="Hyperlink"/>
                <w:noProof/>
              </w:rPr>
              <w:t>Onboarding Home Screen</w:t>
            </w:r>
            <w:r>
              <w:rPr>
                <w:noProof/>
                <w:webHidden/>
              </w:rPr>
              <w:tab/>
            </w:r>
            <w:r>
              <w:rPr>
                <w:noProof/>
                <w:webHidden/>
              </w:rPr>
              <w:fldChar w:fldCharType="begin"/>
            </w:r>
            <w:r>
              <w:rPr>
                <w:noProof/>
                <w:webHidden/>
              </w:rPr>
              <w:instrText xml:space="preserve"> PAGEREF _Toc87054587 \h </w:instrText>
            </w:r>
            <w:r>
              <w:rPr>
                <w:noProof/>
                <w:webHidden/>
              </w:rPr>
            </w:r>
          </w:ins>
          <w:r>
            <w:rPr>
              <w:noProof/>
              <w:webHidden/>
            </w:rPr>
            <w:fldChar w:fldCharType="separate"/>
          </w:r>
          <w:ins w:author="Andrew Rohn" w:date="2021-11-06T01:29:00Z" w:id="266">
            <w:r>
              <w:rPr>
                <w:noProof/>
                <w:webHidden/>
              </w:rPr>
              <w:t>28</w:t>
            </w:r>
            <w:r>
              <w:rPr>
                <w:noProof/>
                <w:webHidden/>
              </w:rPr>
              <w:fldChar w:fldCharType="end"/>
            </w:r>
            <w:r w:rsidRPr="00B6360D">
              <w:rPr>
                <w:rStyle w:val="Hyperlink"/>
                <w:noProof/>
              </w:rPr>
              <w:fldChar w:fldCharType="end"/>
            </w:r>
          </w:ins>
        </w:p>
        <w:p w:rsidR="007F74C2" w:rsidRDefault="007F74C2" w14:paraId="5856EB63" w14:textId="7362C002">
          <w:pPr>
            <w:pStyle w:val="TOC2"/>
            <w:tabs>
              <w:tab w:val="left" w:pos="880"/>
              <w:tab w:val="right" w:leader="dot" w:pos="9350"/>
            </w:tabs>
            <w:rPr>
              <w:ins w:author="Andrew Rohn" w:date="2021-11-06T01:29:00Z" w:id="267"/>
              <w:rFonts w:eastAsiaTheme="minorEastAsia"/>
              <w:noProof/>
            </w:rPr>
          </w:pPr>
          <w:ins w:author="Andrew Rohn" w:date="2021-11-06T01:29:00Z" w:id="268">
            <w:r w:rsidRPr="00B6360D">
              <w:rPr>
                <w:rStyle w:val="Hyperlink"/>
                <w:noProof/>
              </w:rPr>
              <w:fldChar w:fldCharType="begin"/>
            </w:r>
            <w:r w:rsidRPr="00B6360D">
              <w:rPr>
                <w:rStyle w:val="Hyperlink"/>
                <w:noProof/>
              </w:rPr>
              <w:instrText xml:space="preserve"> </w:instrText>
            </w:r>
            <w:r>
              <w:rPr>
                <w:noProof/>
              </w:rPr>
              <w:instrText>HYPERLINK \l "_Toc87054588"</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4.6</w:t>
            </w:r>
            <w:r>
              <w:rPr>
                <w:rFonts w:eastAsiaTheme="minorEastAsia"/>
                <w:noProof/>
              </w:rPr>
              <w:tab/>
            </w:r>
            <w:r w:rsidRPr="00B6360D">
              <w:rPr>
                <w:rStyle w:val="Hyperlink"/>
                <w:noProof/>
              </w:rPr>
              <w:t>Home Screen</w:t>
            </w:r>
            <w:r>
              <w:rPr>
                <w:noProof/>
                <w:webHidden/>
              </w:rPr>
              <w:tab/>
            </w:r>
            <w:r>
              <w:rPr>
                <w:noProof/>
                <w:webHidden/>
              </w:rPr>
              <w:fldChar w:fldCharType="begin"/>
            </w:r>
            <w:r>
              <w:rPr>
                <w:noProof/>
                <w:webHidden/>
              </w:rPr>
              <w:instrText xml:space="preserve"> PAGEREF _Toc87054588 \h </w:instrText>
            </w:r>
            <w:r>
              <w:rPr>
                <w:noProof/>
                <w:webHidden/>
              </w:rPr>
            </w:r>
          </w:ins>
          <w:r>
            <w:rPr>
              <w:noProof/>
              <w:webHidden/>
            </w:rPr>
            <w:fldChar w:fldCharType="separate"/>
          </w:r>
          <w:ins w:author="Andrew Rohn" w:date="2021-11-06T01:29:00Z" w:id="269">
            <w:r>
              <w:rPr>
                <w:noProof/>
                <w:webHidden/>
              </w:rPr>
              <w:t>28</w:t>
            </w:r>
            <w:r>
              <w:rPr>
                <w:noProof/>
                <w:webHidden/>
              </w:rPr>
              <w:fldChar w:fldCharType="end"/>
            </w:r>
            <w:r w:rsidRPr="00B6360D">
              <w:rPr>
                <w:rStyle w:val="Hyperlink"/>
                <w:noProof/>
              </w:rPr>
              <w:fldChar w:fldCharType="end"/>
            </w:r>
          </w:ins>
        </w:p>
        <w:p w:rsidR="007F74C2" w:rsidP="007F74C2" w:rsidRDefault="007F74C2" w14:paraId="19911088" w14:textId="08AC9C26">
          <w:pPr>
            <w:pStyle w:val="TOC1"/>
            <w:rPr>
              <w:ins w:author="Andrew Rohn" w:date="2021-11-06T01:29:00Z" w:id="270"/>
              <w:rFonts w:eastAsiaTheme="minorEastAsia"/>
              <w:noProof/>
            </w:rPr>
          </w:pPr>
          <w:ins w:author="Andrew Rohn" w:date="2021-11-06T01:29:00Z" w:id="271">
            <w:r w:rsidRPr="00B6360D">
              <w:rPr>
                <w:rStyle w:val="Hyperlink"/>
                <w:noProof/>
              </w:rPr>
              <w:fldChar w:fldCharType="begin"/>
            </w:r>
            <w:r w:rsidRPr="00B6360D">
              <w:rPr>
                <w:rStyle w:val="Hyperlink"/>
                <w:noProof/>
              </w:rPr>
              <w:instrText xml:space="preserve"> </w:instrText>
            </w:r>
            <w:r>
              <w:rPr>
                <w:noProof/>
              </w:rPr>
              <w:instrText>HYPERLINK \l "_Toc87054589"</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w:t>
            </w:r>
            <w:r>
              <w:rPr>
                <w:rFonts w:eastAsiaTheme="minorEastAsia"/>
                <w:noProof/>
              </w:rPr>
              <w:tab/>
            </w:r>
            <w:r w:rsidRPr="00B6360D">
              <w:rPr>
                <w:rStyle w:val="Hyperlink"/>
                <w:noProof/>
              </w:rPr>
              <w:t>Step-by-Step Guides</w:t>
            </w:r>
            <w:r>
              <w:rPr>
                <w:noProof/>
                <w:webHidden/>
              </w:rPr>
              <w:tab/>
            </w:r>
            <w:r>
              <w:rPr>
                <w:noProof/>
                <w:webHidden/>
              </w:rPr>
              <w:fldChar w:fldCharType="begin"/>
            </w:r>
            <w:r>
              <w:rPr>
                <w:noProof/>
                <w:webHidden/>
              </w:rPr>
              <w:instrText xml:space="preserve"> PAGEREF _Toc87054589 \h </w:instrText>
            </w:r>
            <w:r>
              <w:rPr>
                <w:noProof/>
                <w:webHidden/>
              </w:rPr>
            </w:r>
          </w:ins>
          <w:r>
            <w:rPr>
              <w:noProof/>
              <w:webHidden/>
            </w:rPr>
            <w:fldChar w:fldCharType="separate"/>
          </w:r>
          <w:ins w:author="Andrew Rohn" w:date="2021-11-06T01:29:00Z" w:id="272">
            <w:r>
              <w:rPr>
                <w:noProof/>
                <w:webHidden/>
              </w:rPr>
              <w:t>30</w:t>
            </w:r>
            <w:r>
              <w:rPr>
                <w:noProof/>
                <w:webHidden/>
              </w:rPr>
              <w:fldChar w:fldCharType="end"/>
            </w:r>
            <w:r w:rsidRPr="00B6360D">
              <w:rPr>
                <w:rStyle w:val="Hyperlink"/>
                <w:noProof/>
              </w:rPr>
              <w:fldChar w:fldCharType="end"/>
            </w:r>
          </w:ins>
        </w:p>
        <w:p w:rsidR="007F74C2" w:rsidRDefault="007F74C2" w14:paraId="6D33E388" w14:textId="1EA7FC89">
          <w:pPr>
            <w:pStyle w:val="TOC2"/>
            <w:tabs>
              <w:tab w:val="left" w:pos="880"/>
              <w:tab w:val="right" w:leader="dot" w:pos="9350"/>
            </w:tabs>
            <w:rPr>
              <w:ins w:author="Andrew Rohn" w:date="2021-11-06T01:29:00Z" w:id="273"/>
              <w:rFonts w:eastAsiaTheme="minorEastAsia"/>
              <w:noProof/>
            </w:rPr>
          </w:pPr>
          <w:ins w:author="Andrew Rohn" w:date="2021-11-06T01:29:00Z" w:id="274">
            <w:r w:rsidRPr="00B6360D">
              <w:rPr>
                <w:rStyle w:val="Hyperlink"/>
                <w:noProof/>
              </w:rPr>
              <w:fldChar w:fldCharType="begin"/>
            </w:r>
            <w:r w:rsidRPr="00B6360D">
              <w:rPr>
                <w:rStyle w:val="Hyperlink"/>
                <w:noProof/>
              </w:rPr>
              <w:instrText xml:space="preserve"> </w:instrText>
            </w:r>
            <w:r>
              <w:rPr>
                <w:noProof/>
              </w:rPr>
              <w:instrText>HYPERLINK \l "_Toc87054590"</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5.1</w:t>
            </w:r>
            <w:r>
              <w:rPr>
                <w:rFonts w:eastAsiaTheme="minorEastAsia"/>
                <w:noProof/>
              </w:rPr>
              <w:tab/>
            </w:r>
            <w:r w:rsidRPr="00B6360D">
              <w:rPr>
                <w:rStyle w:val="Hyperlink"/>
                <w:noProof/>
              </w:rPr>
              <w:t>Start a Conversation with the NLU</w:t>
            </w:r>
            <w:r>
              <w:rPr>
                <w:noProof/>
                <w:webHidden/>
              </w:rPr>
              <w:tab/>
            </w:r>
            <w:r>
              <w:rPr>
                <w:noProof/>
                <w:webHidden/>
              </w:rPr>
              <w:fldChar w:fldCharType="begin"/>
            </w:r>
            <w:r>
              <w:rPr>
                <w:noProof/>
                <w:webHidden/>
              </w:rPr>
              <w:instrText xml:space="preserve"> PAGEREF _Toc87054590 \h </w:instrText>
            </w:r>
            <w:r>
              <w:rPr>
                <w:noProof/>
                <w:webHidden/>
              </w:rPr>
            </w:r>
          </w:ins>
          <w:r>
            <w:rPr>
              <w:noProof/>
              <w:webHidden/>
            </w:rPr>
            <w:fldChar w:fldCharType="separate"/>
          </w:r>
          <w:ins w:author="Andrew Rohn" w:date="2021-11-06T01:29:00Z" w:id="275">
            <w:r>
              <w:rPr>
                <w:noProof/>
                <w:webHidden/>
              </w:rPr>
              <w:t>30</w:t>
            </w:r>
            <w:r>
              <w:rPr>
                <w:noProof/>
                <w:webHidden/>
              </w:rPr>
              <w:fldChar w:fldCharType="end"/>
            </w:r>
            <w:r w:rsidRPr="00B6360D">
              <w:rPr>
                <w:rStyle w:val="Hyperlink"/>
                <w:noProof/>
              </w:rPr>
              <w:fldChar w:fldCharType="end"/>
            </w:r>
          </w:ins>
        </w:p>
        <w:p w:rsidR="007F74C2" w:rsidRDefault="007F74C2" w14:paraId="7AACC619" w14:textId="54D7EED9">
          <w:pPr>
            <w:pStyle w:val="TOC2"/>
            <w:tabs>
              <w:tab w:val="left" w:pos="880"/>
              <w:tab w:val="right" w:leader="dot" w:pos="9350"/>
            </w:tabs>
            <w:rPr>
              <w:ins w:author="Andrew Rohn" w:date="2021-11-06T01:29:00Z" w:id="276"/>
              <w:rFonts w:eastAsiaTheme="minorEastAsia"/>
              <w:noProof/>
            </w:rPr>
          </w:pPr>
          <w:ins w:author="Andrew Rohn" w:date="2021-11-06T01:29:00Z" w:id="277">
            <w:r w:rsidRPr="00B6360D">
              <w:rPr>
                <w:rStyle w:val="Hyperlink"/>
                <w:noProof/>
              </w:rPr>
              <w:fldChar w:fldCharType="begin"/>
            </w:r>
            <w:r w:rsidRPr="00B6360D">
              <w:rPr>
                <w:rStyle w:val="Hyperlink"/>
                <w:noProof/>
              </w:rPr>
              <w:instrText xml:space="preserve"> </w:instrText>
            </w:r>
            <w:r>
              <w:rPr>
                <w:noProof/>
              </w:rPr>
              <w:instrText>HYPERLINK \l "_Toc87054591"</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5.2</w:t>
            </w:r>
            <w:r>
              <w:rPr>
                <w:rFonts w:eastAsiaTheme="minorEastAsia"/>
                <w:noProof/>
              </w:rPr>
              <w:tab/>
            </w:r>
            <w:r w:rsidRPr="00B6360D">
              <w:rPr>
                <w:rStyle w:val="Hyperlink"/>
                <w:noProof/>
              </w:rPr>
              <w:t>Navigate to the Notes Screen</w:t>
            </w:r>
            <w:r>
              <w:rPr>
                <w:noProof/>
                <w:webHidden/>
              </w:rPr>
              <w:tab/>
            </w:r>
            <w:r>
              <w:rPr>
                <w:noProof/>
                <w:webHidden/>
              </w:rPr>
              <w:fldChar w:fldCharType="begin"/>
            </w:r>
            <w:r>
              <w:rPr>
                <w:noProof/>
                <w:webHidden/>
              </w:rPr>
              <w:instrText xml:space="preserve"> PAGEREF _Toc87054591 \h </w:instrText>
            </w:r>
            <w:r>
              <w:rPr>
                <w:noProof/>
                <w:webHidden/>
              </w:rPr>
            </w:r>
          </w:ins>
          <w:r>
            <w:rPr>
              <w:noProof/>
              <w:webHidden/>
            </w:rPr>
            <w:fldChar w:fldCharType="separate"/>
          </w:r>
          <w:ins w:author="Andrew Rohn" w:date="2021-11-06T01:29:00Z" w:id="278">
            <w:r>
              <w:rPr>
                <w:noProof/>
                <w:webHidden/>
              </w:rPr>
              <w:t>32</w:t>
            </w:r>
            <w:r>
              <w:rPr>
                <w:noProof/>
                <w:webHidden/>
              </w:rPr>
              <w:fldChar w:fldCharType="end"/>
            </w:r>
            <w:r w:rsidRPr="00B6360D">
              <w:rPr>
                <w:rStyle w:val="Hyperlink"/>
                <w:noProof/>
              </w:rPr>
              <w:fldChar w:fldCharType="end"/>
            </w:r>
          </w:ins>
        </w:p>
        <w:p w:rsidR="007F74C2" w:rsidRDefault="007F74C2" w14:paraId="5138AA49" w14:textId="7897FBAC">
          <w:pPr>
            <w:pStyle w:val="TOC2"/>
            <w:tabs>
              <w:tab w:val="left" w:pos="880"/>
              <w:tab w:val="right" w:leader="dot" w:pos="9350"/>
            </w:tabs>
            <w:rPr>
              <w:ins w:author="Andrew Rohn" w:date="2021-11-06T01:29:00Z" w:id="279"/>
              <w:rFonts w:eastAsiaTheme="minorEastAsia"/>
              <w:noProof/>
            </w:rPr>
          </w:pPr>
          <w:ins w:author="Andrew Rohn" w:date="2021-11-06T01:29:00Z" w:id="280">
            <w:r w:rsidRPr="00B6360D">
              <w:rPr>
                <w:rStyle w:val="Hyperlink"/>
                <w:noProof/>
              </w:rPr>
              <w:fldChar w:fldCharType="begin"/>
            </w:r>
            <w:r w:rsidRPr="00B6360D">
              <w:rPr>
                <w:rStyle w:val="Hyperlink"/>
                <w:noProof/>
              </w:rPr>
              <w:instrText xml:space="preserve"> </w:instrText>
            </w:r>
            <w:r>
              <w:rPr>
                <w:noProof/>
              </w:rPr>
              <w:instrText>HYPERLINK \l "_Toc87054592"</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5.3</w:t>
            </w:r>
            <w:r>
              <w:rPr>
                <w:rFonts w:eastAsiaTheme="minorEastAsia"/>
                <w:noProof/>
              </w:rPr>
              <w:tab/>
            </w:r>
            <w:r w:rsidRPr="00B6360D">
              <w:rPr>
                <w:rStyle w:val="Hyperlink"/>
                <w:noProof/>
              </w:rPr>
              <w:t>Create A Note</w:t>
            </w:r>
            <w:r>
              <w:rPr>
                <w:noProof/>
                <w:webHidden/>
              </w:rPr>
              <w:tab/>
            </w:r>
            <w:r>
              <w:rPr>
                <w:noProof/>
                <w:webHidden/>
              </w:rPr>
              <w:fldChar w:fldCharType="begin"/>
            </w:r>
            <w:r>
              <w:rPr>
                <w:noProof/>
                <w:webHidden/>
              </w:rPr>
              <w:instrText xml:space="preserve"> PAGEREF _Toc87054592 \h </w:instrText>
            </w:r>
            <w:r>
              <w:rPr>
                <w:noProof/>
                <w:webHidden/>
              </w:rPr>
            </w:r>
          </w:ins>
          <w:r>
            <w:rPr>
              <w:noProof/>
              <w:webHidden/>
            </w:rPr>
            <w:fldChar w:fldCharType="separate"/>
          </w:r>
          <w:ins w:author="Andrew Rohn" w:date="2021-11-06T01:29:00Z" w:id="281">
            <w:r>
              <w:rPr>
                <w:noProof/>
                <w:webHidden/>
              </w:rPr>
              <w:t>34</w:t>
            </w:r>
            <w:r>
              <w:rPr>
                <w:noProof/>
                <w:webHidden/>
              </w:rPr>
              <w:fldChar w:fldCharType="end"/>
            </w:r>
            <w:r w:rsidRPr="00B6360D">
              <w:rPr>
                <w:rStyle w:val="Hyperlink"/>
                <w:noProof/>
              </w:rPr>
              <w:fldChar w:fldCharType="end"/>
            </w:r>
          </w:ins>
        </w:p>
        <w:p w:rsidR="007F74C2" w:rsidRDefault="007F74C2" w14:paraId="05E9A071" w14:textId="2240A293">
          <w:pPr>
            <w:pStyle w:val="TOC2"/>
            <w:tabs>
              <w:tab w:val="left" w:pos="880"/>
              <w:tab w:val="right" w:leader="dot" w:pos="9350"/>
            </w:tabs>
            <w:rPr>
              <w:ins w:author="Andrew Rohn" w:date="2021-11-06T01:29:00Z" w:id="282"/>
              <w:rFonts w:eastAsiaTheme="minorEastAsia"/>
              <w:noProof/>
            </w:rPr>
          </w:pPr>
          <w:ins w:author="Andrew Rohn" w:date="2021-11-06T01:29:00Z" w:id="283">
            <w:r w:rsidRPr="00B6360D">
              <w:rPr>
                <w:rStyle w:val="Hyperlink"/>
                <w:noProof/>
              </w:rPr>
              <w:fldChar w:fldCharType="begin"/>
            </w:r>
            <w:r w:rsidRPr="00B6360D">
              <w:rPr>
                <w:rStyle w:val="Hyperlink"/>
                <w:noProof/>
              </w:rPr>
              <w:instrText xml:space="preserve"> </w:instrText>
            </w:r>
            <w:r>
              <w:rPr>
                <w:noProof/>
              </w:rPr>
              <w:instrText>HYPERLINK \l "_Toc87054593"</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5.4</w:t>
            </w:r>
            <w:r>
              <w:rPr>
                <w:rFonts w:eastAsiaTheme="minorEastAsia"/>
                <w:noProof/>
              </w:rPr>
              <w:tab/>
            </w:r>
            <w:r w:rsidRPr="00B6360D">
              <w:rPr>
                <w:rStyle w:val="Hyperlink"/>
                <w:noProof/>
              </w:rPr>
              <w:t>Create an Event</w:t>
            </w:r>
            <w:r>
              <w:rPr>
                <w:noProof/>
                <w:webHidden/>
              </w:rPr>
              <w:tab/>
            </w:r>
            <w:r>
              <w:rPr>
                <w:noProof/>
                <w:webHidden/>
              </w:rPr>
              <w:fldChar w:fldCharType="begin"/>
            </w:r>
            <w:r>
              <w:rPr>
                <w:noProof/>
                <w:webHidden/>
              </w:rPr>
              <w:instrText xml:space="preserve"> PAGEREF _Toc87054593 \h </w:instrText>
            </w:r>
            <w:r>
              <w:rPr>
                <w:noProof/>
                <w:webHidden/>
              </w:rPr>
            </w:r>
          </w:ins>
          <w:r>
            <w:rPr>
              <w:noProof/>
              <w:webHidden/>
            </w:rPr>
            <w:fldChar w:fldCharType="separate"/>
          </w:r>
          <w:ins w:author="Andrew Rohn" w:date="2021-11-06T01:29:00Z" w:id="284">
            <w:r>
              <w:rPr>
                <w:noProof/>
                <w:webHidden/>
              </w:rPr>
              <w:t>36</w:t>
            </w:r>
            <w:r>
              <w:rPr>
                <w:noProof/>
                <w:webHidden/>
              </w:rPr>
              <w:fldChar w:fldCharType="end"/>
            </w:r>
            <w:r w:rsidRPr="00B6360D">
              <w:rPr>
                <w:rStyle w:val="Hyperlink"/>
                <w:noProof/>
              </w:rPr>
              <w:fldChar w:fldCharType="end"/>
            </w:r>
          </w:ins>
        </w:p>
        <w:p w:rsidR="007F74C2" w:rsidRDefault="007F74C2" w14:paraId="6EBCD46F" w14:textId="659C8607">
          <w:pPr>
            <w:pStyle w:val="TOC2"/>
            <w:tabs>
              <w:tab w:val="left" w:pos="880"/>
              <w:tab w:val="right" w:leader="dot" w:pos="9350"/>
            </w:tabs>
            <w:rPr>
              <w:ins w:author="Andrew Rohn" w:date="2021-11-06T01:29:00Z" w:id="285"/>
              <w:rFonts w:eastAsiaTheme="minorEastAsia"/>
              <w:noProof/>
            </w:rPr>
          </w:pPr>
          <w:ins w:author="Andrew Rohn" w:date="2021-11-06T01:29:00Z" w:id="286">
            <w:r w:rsidRPr="00B6360D">
              <w:rPr>
                <w:rStyle w:val="Hyperlink"/>
                <w:noProof/>
              </w:rPr>
              <w:fldChar w:fldCharType="begin"/>
            </w:r>
            <w:r w:rsidRPr="00B6360D">
              <w:rPr>
                <w:rStyle w:val="Hyperlink"/>
                <w:noProof/>
              </w:rPr>
              <w:instrText xml:space="preserve"> </w:instrText>
            </w:r>
            <w:r>
              <w:rPr>
                <w:noProof/>
              </w:rPr>
              <w:instrText>HYPERLINK \l "_Toc87054594"</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5.5</w:t>
            </w:r>
            <w:r>
              <w:rPr>
                <w:rFonts w:eastAsiaTheme="minorEastAsia"/>
                <w:noProof/>
              </w:rPr>
              <w:tab/>
            </w:r>
            <w:r w:rsidRPr="00B6360D">
              <w:rPr>
                <w:rStyle w:val="Hyperlink"/>
                <w:noProof/>
              </w:rPr>
              <w:t>Create a Recurring Event</w:t>
            </w:r>
            <w:r>
              <w:rPr>
                <w:noProof/>
                <w:webHidden/>
              </w:rPr>
              <w:tab/>
            </w:r>
            <w:r>
              <w:rPr>
                <w:noProof/>
                <w:webHidden/>
              </w:rPr>
              <w:fldChar w:fldCharType="begin"/>
            </w:r>
            <w:r>
              <w:rPr>
                <w:noProof/>
                <w:webHidden/>
              </w:rPr>
              <w:instrText xml:space="preserve"> PAGEREF _Toc87054594 \h </w:instrText>
            </w:r>
            <w:r>
              <w:rPr>
                <w:noProof/>
                <w:webHidden/>
              </w:rPr>
            </w:r>
          </w:ins>
          <w:r>
            <w:rPr>
              <w:noProof/>
              <w:webHidden/>
            </w:rPr>
            <w:fldChar w:fldCharType="separate"/>
          </w:r>
          <w:ins w:author="Andrew Rohn" w:date="2021-11-06T01:29:00Z" w:id="287">
            <w:r>
              <w:rPr>
                <w:noProof/>
                <w:webHidden/>
              </w:rPr>
              <w:t>39</w:t>
            </w:r>
            <w:r>
              <w:rPr>
                <w:noProof/>
                <w:webHidden/>
              </w:rPr>
              <w:fldChar w:fldCharType="end"/>
            </w:r>
            <w:r w:rsidRPr="00B6360D">
              <w:rPr>
                <w:rStyle w:val="Hyperlink"/>
                <w:noProof/>
              </w:rPr>
              <w:fldChar w:fldCharType="end"/>
            </w:r>
          </w:ins>
        </w:p>
        <w:p w:rsidR="007F74C2" w:rsidRDefault="007F74C2" w14:paraId="5D2E87CE" w14:textId="7230FF2B">
          <w:pPr>
            <w:pStyle w:val="TOC2"/>
            <w:tabs>
              <w:tab w:val="left" w:pos="880"/>
              <w:tab w:val="right" w:leader="dot" w:pos="9350"/>
            </w:tabs>
            <w:rPr>
              <w:ins w:author="Andrew Rohn" w:date="2021-11-06T01:29:00Z" w:id="288"/>
              <w:rFonts w:eastAsiaTheme="minorEastAsia"/>
              <w:noProof/>
            </w:rPr>
          </w:pPr>
          <w:ins w:author="Andrew Rohn" w:date="2021-11-06T01:29:00Z" w:id="289">
            <w:r w:rsidRPr="00B6360D">
              <w:rPr>
                <w:rStyle w:val="Hyperlink"/>
                <w:noProof/>
              </w:rPr>
              <w:fldChar w:fldCharType="begin"/>
            </w:r>
            <w:r w:rsidRPr="00B6360D">
              <w:rPr>
                <w:rStyle w:val="Hyperlink"/>
                <w:noProof/>
              </w:rPr>
              <w:instrText xml:space="preserve"> </w:instrText>
            </w:r>
            <w:r>
              <w:rPr>
                <w:noProof/>
              </w:rPr>
              <w:instrText>HYPERLINK \l "_Toc87054595"</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rFonts w:ascii="Calibri Light" w:hAnsi="Calibri Light" w:eastAsia="MS Gothic" w:cs="Times New Roman"/>
                <w:noProof/>
              </w:rPr>
              <w:t>5.6</w:t>
            </w:r>
            <w:r>
              <w:rPr>
                <w:rFonts w:eastAsiaTheme="minorEastAsia"/>
                <w:noProof/>
              </w:rPr>
              <w:tab/>
            </w:r>
            <w:r w:rsidRPr="00B6360D">
              <w:rPr>
                <w:rStyle w:val="Hyperlink"/>
                <w:noProof/>
              </w:rPr>
              <w:t>Ask the NLU Questions</w:t>
            </w:r>
            <w:r>
              <w:rPr>
                <w:noProof/>
                <w:webHidden/>
              </w:rPr>
              <w:tab/>
            </w:r>
            <w:r>
              <w:rPr>
                <w:noProof/>
                <w:webHidden/>
              </w:rPr>
              <w:fldChar w:fldCharType="begin"/>
            </w:r>
            <w:r>
              <w:rPr>
                <w:noProof/>
                <w:webHidden/>
              </w:rPr>
              <w:instrText xml:space="preserve"> PAGEREF _Toc87054595 \h </w:instrText>
            </w:r>
            <w:r>
              <w:rPr>
                <w:noProof/>
                <w:webHidden/>
              </w:rPr>
            </w:r>
          </w:ins>
          <w:r>
            <w:rPr>
              <w:noProof/>
              <w:webHidden/>
            </w:rPr>
            <w:fldChar w:fldCharType="separate"/>
          </w:r>
          <w:ins w:author="Andrew Rohn" w:date="2021-11-06T01:29:00Z" w:id="290">
            <w:r>
              <w:rPr>
                <w:noProof/>
                <w:webHidden/>
              </w:rPr>
              <w:t>42</w:t>
            </w:r>
            <w:r>
              <w:rPr>
                <w:noProof/>
                <w:webHidden/>
              </w:rPr>
              <w:fldChar w:fldCharType="end"/>
            </w:r>
            <w:r w:rsidRPr="00B6360D">
              <w:rPr>
                <w:rStyle w:val="Hyperlink"/>
                <w:noProof/>
              </w:rPr>
              <w:fldChar w:fldCharType="end"/>
            </w:r>
          </w:ins>
        </w:p>
        <w:p w:rsidR="007F74C2" w:rsidP="007F74C2" w:rsidRDefault="007F74C2" w14:paraId="5D1CCFD0" w14:textId="5CEB33B6">
          <w:pPr>
            <w:pStyle w:val="TOC1"/>
            <w:rPr>
              <w:ins w:author="Andrew Rohn" w:date="2021-11-06T01:29:00Z" w:id="291"/>
              <w:rFonts w:eastAsiaTheme="minorEastAsia"/>
              <w:noProof/>
            </w:rPr>
          </w:pPr>
          <w:ins w:author="Andrew Rohn" w:date="2021-11-06T01:29:00Z" w:id="292">
            <w:r w:rsidRPr="00B6360D">
              <w:rPr>
                <w:rStyle w:val="Hyperlink"/>
                <w:noProof/>
              </w:rPr>
              <w:fldChar w:fldCharType="begin"/>
            </w:r>
            <w:r w:rsidRPr="00B6360D">
              <w:rPr>
                <w:rStyle w:val="Hyperlink"/>
                <w:noProof/>
              </w:rPr>
              <w:instrText xml:space="preserve"> </w:instrText>
            </w:r>
            <w:r>
              <w:rPr>
                <w:noProof/>
              </w:rPr>
              <w:instrText>HYPERLINK \l "_Toc87054596"</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6.</w:t>
            </w:r>
            <w:r>
              <w:rPr>
                <w:rFonts w:eastAsiaTheme="minorEastAsia"/>
                <w:noProof/>
              </w:rPr>
              <w:tab/>
            </w:r>
            <w:r w:rsidRPr="00B6360D">
              <w:rPr>
                <w:rStyle w:val="Hyperlink"/>
                <w:noProof/>
              </w:rPr>
              <w:t>Troubleshooting</w:t>
            </w:r>
            <w:r>
              <w:rPr>
                <w:noProof/>
                <w:webHidden/>
              </w:rPr>
              <w:tab/>
            </w:r>
            <w:r>
              <w:rPr>
                <w:noProof/>
                <w:webHidden/>
              </w:rPr>
              <w:fldChar w:fldCharType="begin"/>
            </w:r>
            <w:r>
              <w:rPr>
                <w:noProof/>
                <w:webHidden/>
              </w:rPr>
              <w:instrText xml:space="preserve"> PAGEREF _Toc87054596 \h </w:instrText>
            </w:r>
            <w:r>
              <w:rPr>
                <w:noProof/>
                <w:webHidden/>
              </w:rPr>
            </w:r>
          </w:ins>
          <w:r>
            <w:rPr>
              <w:noProof/>
              <w:webHidden/>
            </w:rPr>
            <w:fldChar w:fldCharType="separate"/>
          </w:r>
          <w:ins w:author="Andrew Rohn" w:date="2021-11-06T01:29:00Z" w:id="293">
            <w:r>
              <w:rPr>
                <w:noProof/>
                <w:webHidden/>
              </w:rPr>
              <w:t>44</w:t>
            </w:r>
            <w:r>
              <w:rPr>
                <w:noProof/>
                <w:webHidden/>
              </w:rPr>
              <w:fldChar w:fldCharType="end"/>
            </w:r>
            <w:r w:rsidRPr="00B6360D">
              <w:rPr>
                <w:rStyle w:val="Hyperlink"/>
                <w:noProof/>
              </w:rPr>
              <w:fldChar w:fldCharType="end"/>
            </w:r>
          </w:ins>
        </w:p>
        <w:p w:rsidR="007F74C2" w:rsidRDefault="007F74C2" w14:paraId="355D4092" w14:textId="1C9175C1">
          <w:pPr>
            <w:pStyle w:val="TOC2"/>
            <w:tabs>
              <w:tab w:val="left" w:pos="880"/>
              <w:tab w:val="right" w:leader="dot" w:pos="9350"/>
            </w:tabs>
            <w:rPr>
              <w:ins w:author="Andrew Rohn" w:date="2021-11-06T01:29:00Z" w:id="294"/>
              <w:rFonts w:eastAsiaTheme="minorEastAsia"/>
              <w:noProof/>
            </w:rPr>
          </w:pPr>
          <w:ins w:author="Andrew Rohn" w:date="2021-11-06T01:29:00Z" w:id="295">
            <w:r w:rsidRPr="00B6360D">
              <w:rPr>
                <w:rStyle w:val="Hyperlink"/>
                <w:noProof/>
              </w:rPr>
              <w:fldChar w:fldCharType="begin"/>
            </w:r>
            <w:r w:rsidRPr="00B6360D">
              <w:rPr>
                <w:rStyle w:val="Hyperlink"/>
                <w:noProof/>
              </w:rPr>
              <w:instrText xml:space="preserve"> </w:instrText>
            </w:r>
            <w:r>
              <w:rPr>
                <w:noProof/>
              </w:rPr>
              <w:instrText>HYPERLINK \l "_Toc87054597"</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6.1</w:t>
            </w:r>
            <w:r>
              <w:rPr>
                <w:rFonts w:eastAsiaTheme="minorEastAsia"/>
                <w:noProof/>
              </w:rPr>
              <w:tab/>
            </w:r>
            <w:r w:rsidRPr="00B6360D">
              <w:rPr>
                <w:rStyle w:val="Hyperlink"/>
                <w:noProof/>
              </w:rPr>
              <w:t>Microphone is Not Working</w:t>
            </w:r>
            <w:r>
              <w:rPr>
                <w:noProof/>
                <w:webHidden/>
              </w:rPr>
              <w:tab/>
            </w:r>
            <w:r>
              <w:rPr>
                <w:noProof/>
                <w:webHidden/>
              </w:rPr>
              <w:fldChar w:fldCharType="begin"/>
            </w:r>
            <w:r>
              <w:rPr>
                <w:noProof/>
                <w:webHidden/>
              </w:rPr>
              <w:instrText xml:space="preserve"> PAGEREF _Toc87054597 \h </w:instrText>
            </w:r>
            <w:r>
              <w:rPr>
                <w:noProof/>
                <w:webHidden/>
              </w:rPr>
            </w:r>
          </w:ins>
          <w:r>
            <w:rPr>
              <w:noProof/>
              <w:webHidden/>
            </w:rPr>
            <w:fldChar w:fldCharType="separate"/>
          </w:r>
          <w:ins w:author="Andrew Rohn" w:date="2021-11-06T01:29:00Z" w:id="296">
            <w:r>
              <w:rPr>
                <w:noProof/>
                <w:webHidden/>
              </w:rPr>
              <w:t>44</w:t>
            </w:r>
            <w:r>
              <w:rPr>
                <w:noProof/>
                <w:webHidden/>
              </w:rPr>
              <w:fldChar w:fldCharType="end"/>
            </w:r>
            <w:r w:rsidRPr="00B6360D">
              <w:rPr>
                <w:rStyle w:val="Hyperlink"/>
                <w:noProof/>
              </w:rPr>
              <w:fldChar w:fldCharType="end"/>
            </w:r>
          </w:ins>
        </w:p>
        <w:p w:rsidR="007F74C2" w:rsidRDefault="007F74C2" w14:paraId="5582EAFE" w14:textId="7B56364D">
          <w:pPr>
            <w:pStyle w:val="TOC2"/>
            <w:tabs>
              <w:tab w:val="left" w:pos="880"/>
              <w:tab w:val="right" w:leader="dot" w:pos="9350"/>
            </w:tabs>
            <w:rPr>
              <w:ins w:author="Andrew Rohn" w:date="2021-11-06T01:29:00Z" w:id="297"/>
              <w:rFonts w:eastAsiaTheme="minorEastAsia"/>
              <w:noProof/>
            </w:rPr>
          </w:pPr>
          <w:ins w:author="Andrew Rohn" w:date="2021-11-06T01:29:00Z" w:id="298">
            <w:r w:rsidRPr="00B6360D">
              <w:rPr>
                <w:rStyle w:val="Hyperlink"/>
                <w:noProof/>
              </w:rPr>
              <w:fldChar w:fldCharType="begin"/>
            </w:r>
            <w:r w:rsidRPr="00B6360D">
              <w:rPr>
                <w:rStyle w:val="Hyperlink"/>
                <w:noProof/>
              </w:rPr>
              <w:instrText xml:space="preserve"> </w:instrText>
            </w:r>
            <w:r>
              <w:rPr>
                <w:noProof/>
              </w:rPr>
              <w:instrText>HYPERLINK \l "_Toc87054598"</w:instrText>
            </w:r>
            <w:r w:rsidRPr="00B6360D">
              <w:rPr>
                <w:rStyle w:val="Hyperlink"/>
                <w:noProof/>
              </w:rPr>
              <w:instrText xml:space="preserve"> </w:instrText>
            </w:r>
            <w:r w:rsidRPr="00B6360D">
              <w:rPr>
                <w:rStyle w:val="Hyperlink"/>
                <w:noProof/>
              </w:rPr>
            </w:r>
            <w:r w:rsidRPr="00B6360D">
              <w:rPr>
                <w:rStyle w:val="Hyperlink"/>
                <w:noProof/>
              </w:rPr>
              <w:fldChar w:fldCharType="separate"/>
            </w:r>
            <w:r w:rsidRPr="00B6360D">
              <w:rPr>
                <w:rStyle w:val="Hyperlink"/>
                <w:noProof/>
              </w:rPr>
              <w:t>6.2</w:t>
            </w:r>
            <w:r>
              <w:rPr>
                <w:rFonts w:eastAsiaTheme="minorEastAsia"/>
                <w:noProof/>
              </w:rPr>
              <w:tab/>
            </w:r>
            <w:r w:rsidRPr="00B6360D">
              <w:rPr>
                <w:rStyle w:val="Hyperlink"/>
                <w:noProof/>
              </w:rPr>
              <w:t>Receiving “I’m sorry, but I don’t understand.”</w:t>
            </w:r>
            <w:r>
              <w:rPr>
                <w:noProof/>
                <w:webHidden/>
              </w:rPr>
              <w:tab/>
            </w:r>
            <w:r>
              <w:rPr>
                <w:noProof/>
                <w:webHidden/>
              </w:rPr>
              <w:fldChar w:fldCharType="begin"/>
            </w:r>
            <w:r>
              <w:rPr>
                <w:noProof/>
                <w:webHidden/>
              </w:rPr>
              <w:instrText xml:space="preserve"> PAGEREF _Toc87054598 \h </w:instrText>
            </w:r>
            <w:r>
              <w:rPr>
                <w:noProof/>
                <w:webHidden/>
              </w:rPr>
            </w:r>
          </w:ins>
          <w:r>
            <w:rPr>
              <w:noProof/>
              <w:webHidden/>
            </w:rPr>
            <w:fldChar w:fldCharType="separate"/>
          </w:r>
          <w:ins w:author="Andrew Rohn" w:date="2021-11-06T01:29:00Z" w:id="299">
            <w:r>
              <w:rPr>
                <w:noProof/>
                <w:webHidden/>
              </w:rPr>
              <w:t>44</w:t>
            </w:r>
            <w:r>
              <w:rPr>
                <w:noProof/>
                <w:webHidden/>
              </w:rPr>
              <w:fldChar w:fldCharType="end"/>
            </w:r>
            <w:r w:rsidRPr="00B6360D">
              <w:rPr>
                <w:rStyle w:val="Hyperlink"/>
                <w:noProof/>
              </w:rPr>
              <w:fldChar w:fldCharType="end"/>
            </w:r>
          </w:ins>
        </w:p>
        <w:p w:rsidRPr="005817CB" w:rsidR="007502E6" w:rsidDel="00BF2B1A" w:rsidP="00BF2B1A" w:rsidRDefault="007502E6" w14:paraId="09B55609" w14:textId="1A7DF6D4">
          <w:pPr>
            <w:pStyle w:val="TOC3"/>
            <w:rPr>
              <w:ins w:author="Joseph Kalfus" w:date="2021-11-05T21:49:00Z" w:id="300"/>
              <w:del w:author="Andrew Rohn" w:date="2021-11-06T01:19:00Z" w:id="301"/>
              <w:rStyle w:val="Hyperlink"/>
              <w:color w:val="auto"/>
              <w:sz w:val="18"/>
              <w:szCs w:val="18"/>
              <w:rPrChange w:author="Andrew Rohn" w:date="2021-11-06T01:25:00Z" w:id="302">
                <w:rPr>
                  <w:ins w:author="Joseph Kalfus" w:date="2021-11-05T21:49:00Z" w:id="303"/>
                  <w:del w:author="Andrew Rohn" w:date="2021-11-06T01:19:00Z" w:id="304"/>
                  <w:rFonts w:eastAsiaTheme="minorEastAsia"/>
                  <w:noProof/>
                  <w:sz w:val="24"/>
                  <w:szCs w:val="24"/>
                </w:rPr>
              </w:rPrChange>
            </w:rPr>
            <w:pPrChange w:author="Andrew Rohn" w:date="2021-11-06T01:20:00Z" w:id="305">
              <w:pPr>
                <w:pStyle w:val="TOC1"/>
                <w:tabs>
                  <w:tab w:val="left" w:pos="440"/>
                  <w:tab w:val="right" w:leader="dot" w:pos="9350"/>
                </w:tabs>
              </w:pPr>
            </w:pPrChange>
          </w:pPr>
          <w:ins w:author="Joseph Kalfus" w:date="2021-11-05T21:49:00Z" w:id="306">
            <w:del w:author="Andrew Rohn" w:date="2021-11-06T01:19:00Z" w:id="307">
              <w:r w:rsidRPr="005817CB" w:rsidDel="00BF2B1A">
                <w:rPr>
                  <w:rStyle w:val="Hyperlink"/>
                  <w:color w:val="auto"/>
                  <w:sz w:val="18"/>
                  <w:szCs w:val="18"/>
                  <w:rPrChange w:author="Andrew Rohn" w:date="2021-11-06T01:25:00Z" w:id="308">
                    <w:rPr>
                      <w:rStyle w:val="Hyperlink"/>
                      <w:noProof/>
                    </w:rPr>
                  </w:rPrChange>
                </w:rPr>
                <w:delText>1.</w:delText>
              </w:r>
              <w:r w:rsidRPr="005817CB" w:rsidDel="00BF2B1A">
                <w:rPr>
                  <w:rStyle w:val="Hyperlink"/>
                  <w:color w:val="auto"/>
                  <w:sz w:val="18"/>
                  <w:szCs w:val="18"/>
                  <w:rPrChange w:author="Andrew Rohn" w:date="2021-11-06T01:25:00Z" w:id="309">
                    <w:rPr>
                      <w:rFonts w:eastAsiaTheme="minorEastAsia"/>
                      <w:noProof/>
                      <w:sz w:val="24"/>
                      <w:szCs w:val="24"/>
                    </w:rPr>
                  </w:rPrChange>
                </w:rPr>
                <w:tab/>
              </w:r>
              <w:r w:rsidRPr="005817CB" w:rsidDel="00BF2B1A">
                <w:rPr>
                  <w:rStyle w:val="Hyperlink"/>
                  <w:color w:val="auto"/>
                  <w:sz w:val="18"/>
                  <w:szCs w:val="18"/>
                  <w:rPrChange w:author="Andrew Rohn" w:date="2021-11-06T01:25:00Z" w:id="310">
                    <w:rPr>
                      <w:rStyle w:val="Hyperlink"/>
                      <w:noProof/>
                    </w:rPr>
                  </w:rPrChange>
                </w:rPr>
                <w:delText>Introduction</w:delText>
              </w:r>
              <w:r w:rsidRPr="005817CB" w:rsidDel="00BF2B1A">
                <w:rPr>
                  <w:rStyle w:val="Hyperlink"/>
                  <w:webHidden/>
                  <w:color w:val="auto"/>
                  <w:sz w:val="18"/>
                  <w:szCs w:val="18"/>
                  <w:rPrChange w:author="Andrew Rohn" w:date="2021-11-06T01:25:00Z" w:id="311">
                    <w:rPr>
                      <w:noProof/>
                      <w:webHidden/>
                    </w:rPr>
                  </w:rPrChange>
                </w:rPr>
                <w:tab/>
              </w:r>
              <w:r w:rsidRPr="005817CB" w:rsidDel="00BF2B1A">
                <w:rPr>
                  <w:rStyle w:val="Hyperlink"/>
                  <w:webHidden/>
                  <w:color w:val="auto"/>
                  <w:sz w:val="18"/>
                  <w:szCs w:val="18"/>
                  <w:rPrChange w:author="Andrew Rohn" w:date="2021-11-06T01:25:00Z" w:id="311">
                    <w:rPr>
                      <w:noProof/>
                      <w:webHidden/>
                    </w:rPr>
                  </w:rPrChange>
                </w:rPr>
                <w:delText>4</w:delText>
              </w:r>
            </w:del>
          </w:ins>
        </w:p>
        <w:p w:rsidRPr="005817CB" w:rsidR="007502E6" w:rsidDel="00BF2B1A" w:rsidP="00BF2B1A" w:rsidRDefault="007502E6" w14:paraId="0CB2596F" w14:textId="6EC51753">
          <w:pPr>
            <w:pStyle w:val="TOC3"/>
            <w:rPr>
              <w:ins w:author="Joseph Kalfus" w:date="2021-11-05T21:49:00Z" w:id="312"/>
              <w:del w:author="Andrew Rohn" w:date="2021-11-06T01:19:00Z" w:id="313"/>
              <w:rStyle w:val="Hyperlink"/>
              <w:color w:val="auto"/>
              <w:sz w:val="18"/>
              <w:szCs w:val="18"/>
              <w:rPrChange w:author="Andrew Rohn" w:date="2021-11-06T01:25:00Z" w:id="314">
                <w:rPr>
                  <w:ins w:author="Joseph Kalfus" w:date="2021-11-05T21:49:00Z" w:id="315"/>
                  <w:del w:author="Andrew Rohn" w:date="2021-11-06T01:19:00Z" w:id="316"/>
                  <w:rFonts w:eastAsiaTheme="minorEastAsia"/>
                  <w:noProof/>
                  <w:sz w:val="24"/>
                  <w:szCs w:val="24"/>
                </w:rPr>
              </w:rPrChange>
            </w:rPr>
            <w:pPrChange w:author="Andrew Rohn" w:date="2021-11-06T01:20:00Z" w:id="317">
              <w:pPr>
                <w:pStyle w:val="TOC2"/>
                <w:tabs>
                  <w:tab w:val="left" w:pos="960"/>
                  <w:tab w:val="right" w:leader="dot" w:pos="9350"/>
                </w:tabs>
              </w:pPr>
            </w:pPrChange>
          </w:pPr>
          <w:ins w:author="Joseph Kalfus" w:date="2021-11-05T21:49:00Z" w:id="318">
            <w:del w:author="Andrew Rohn" w:date="2021-11-06T01:19:00Z" w:id="319">
              <w:r w:rsidRPr="005817CB" w:rsidDel="00BF2B1A">
                <w:rPr>
                  <w:rStyle w:val="Hyperlink"/>
                  <w:color w:val="auto"/>
                  <w:sz w:val="18"/>
                  <w:szCs w:val="18"/>
                  <w:rPrChange w:author="Andrew Rohn" w:date="2021-11-06T01:25:00Z" w:id="320">
                    <w:rPr>
                      <w:rStyle w:val="Hyperlink"/>
                      <w:noProof/>
                    </w:rPr>
                  </w:rPrChange>
                </w:rPr>
                <w:delText>1.1</w:delText>
              </w:r>
              <w:r w:rsidRPr="005817CB" w:rsidDel="00BF2B1A">
                <w:rPr>
                  <w:rStyle w:val="Hyperlink"/>
                  <w:color w:val="auto"/>
                  <w:sz w:val="18"/>
                  <w:szCs w:val="18"/>
                  <w:rPrChange w:author="Andrew Rohn" w:date="2021-11-06T01:25:00Z" w:id="321">
                    <w:rPr>
                      <w:rFonts w:eastAsiaTheme="minorEastAsia"/>
                      <w:noProof/>
                      <w:sz w:val="24"/>
                      <w:szCs w:val="24"/>
                    </w:rPr>
                  </w:rPrChange>
                </w:rPr>
                <w:tab/>
              </w:r>
              <w:r w:rsidRPr="005817CB" w:rsidDel="00BF2B1A">
                <w:rPr>
                  <w:rStyle w:val="Hyperlink"/>
                  <w:color w:val="auto"/>
                  <w:sz w:val="18"/>
                  <w:szCs w:val="18"/>
                  <w:rPrChange w:author="Andrew Rohn" w:date="2021-11-06T01:25:00Z" w:id="322">
                    <w:rPr>
                      <w:rStyle w:val="Hyperlink"/>
                      <w:noProof/>
                    </w:rPr>
                  </w:rPrChange>
                </w:rPr>
                <w:delText>Purpose</w:delText>
              </w:r>
              <w:r w:rsidRPr="005817CB" w:rsidDel="00BF2B1A">
                <w:rPr>
                  <w:rStyle w:val="Hyperlink"/>
                  <w:webHidden/>
                  <w:color w:val="auto"/>
                  <w:sz w:val="18"/>
                  <w:szCs w:val="18"/>
                  <w:rPrChange w:author="Andrew Rohn" w:date="2021-11-06T01:25:00Z" w:id="323">
                    <w:rPr>
                      <w:noProof/>
                      <w:webHidden/>
                    </w:rPr>
                  </w:rPrChange>
                </w:rPr>
                <w:tab/>
              </w:r>
              <w:r w:rsidRPr="005817CB" w:rsidDel="00BF2B1A">
                <w:rPr>
                  <w:rStyle w:val="Hyperlink"/>
                  <w:webHidden/>
                  <w:color w:val="auto"/>
                  <w:sz w:val="18"/>
                  <w:szCs w:val="18"/>
                  <w:rPrChange w:author="Andrew Rohn" w:date="2021-11-06T01:25:00Z" w:id="323">
                    <w:rPr>
                      <w:noProof/>
                      <w:webHidden/>
                    </w:rPr>
                  </w:rPrChange>
                </w:rPr>
                <w:delText>4</w:delText>
              </w:r>
            </w:del>
          </w:ins>
        </w:p>
        <w:p w:rsidRPr="005817CB" w:rsidR="007502E6" w:rsidDel="00BF2B1A" w:rsidP="00BF2B1A" w:rsidRDefault="007502E6" w14:paraId="311DB9B6" w14:textId="77651094">
          <w:pPr>
            <w:pStyle w:val="TOC3"/>
            <w:rPr>
              <w:ins w:author="Joseph Kalfus" w:date="2021-11-05T21:49:00Z" w:id="324"/>
              <w:del w:author="Andrew Rohn" w:date="2021-11-06T01:19:00Z" w:id="325"/>
              <w:rStyle w:val="Hyperlink"/>
              <w:color w:val="auto"/>
              <w:sz w:val="18"/>
              <w:szCs w:val="18"/>
              <w:rPrChange w:author="Andrew Rohn" w:date="2021-11-06T01:25:00Z" w:id="326">
                <w:rPr>
                  <w:ins w:author="Joseph Kalfus" w:date="2021-11-05T21:49:00Z" w:id="327"/>
                  <w:del w:author="Andrew Rohn" w:date="2021-11-06T01:19:00Z" w:id="328"/>
                  <w:rFonts w:eastAsiaTheme="minorEastAsia"/>
                  <w:noProof/>
                  <w:sz w:val="24"/>
                  <w:szCs w:val="24"/>
                </w:rPr>
              </w:rPrChange>
            </w:rPr>
            <w:pPrChange w:author="Andrew Rohn" w:date="2021-11-06T01:20:00Z" w:id="329">
              <w:pPr>
                <w:pStyle w:val="TOC2"/>
                <w:tabs>
                  <w:tab w:val="left" w:pos="960"/>
                  <w:tab w:val="right" w:leader="dot" w:pos="9350"/>
                </w:tabs>
              </w:pPr>
            </w:pPrChange>
          </w:pPr>
          <w:ins w:author="Joseph Kalfus" w:date="2021-11-05T21:49:00Z" w:id="330">
            <w:del w:author="Andrew Rohn" w:date="2021-11-06T01:19:00Z" w:id="331">
              <w:r w:rsidRPr="005817CB" w:rsidDel="00BF2B1A">
                <w:rPr>
                  <w:rStyle w:val="Hyperlink"/>
                  <w:color w:val="auto"/>
                  <w:sz w:val="18"/>
                  <w:szCs w:val="18"/>
                  <w:rPrChange w:author="Andrew Rohn" w:date="2021-11-06T01:25:00Z" w:id="332">
                    <w:rPr>
                      <w:rStyle w:val="Hyperlink"/>
                      <w:noProof/>
                    </w:rPr>
                  </w:rPrChange>
                </w:rPr>
                <w:delText>1.2</w:delText>
              </w:r>
              <w:r w:rsidRPr="005817CB" w:rsidDel="00BF2B1A">
                <w:rPr>
                  <w:rStyle w:val="Hyperlink"/>
                  <w:color w:val="auto"/>
                  <w:sz w:val="18"/>
                  <w:szCs w:val="18"/>
                  <w:rPrChange w:author="Andrew Rohn" w:date="2021-11-06T01:25:00Z" w:id="333">
                    <w:rPr>
                      <w:rFonts w:eastAsiaTheme="minorEastAsia"/>
                      <w:noProof/>
                      <w:sz w:val="24"/>
                      <w:szCs w:val="24"/>
                    </w:rPr>
                  </w:rPrChange>
                </w:rPr>
                <w:tab/>
              </w:r>
              <w:r w:rsidRPr="005817CB" w:rsidDel="00BF2B1A">
                <w:rPr>
                  <w:rStyle w:val="Hyperlink"/>
                  <w:color w:val="auto"/>
                  <w:sz w:val="18"/>
                  <w:szCs w:val="18"/>
                  <w:rPrChange w:author="Andrew Rohn" w:date="2021-11-06T01:25:00Z" w:id="334">
                    <w:rPr>
                      <w:rStyle w:val="Hyperlink"/>
                      <w:noProof/>
                    </w:rPr>
                  </w:rPrChange>
                </w:rPr>
                <w:delText>Overview</w:delText>
              </w:r>
              <w:r w:rsidRPr="005817CB" w:rsidDel="00BF2B1A">
                <w:rPr>
                  <w:rStyle w:val="Hyperlink"/>
                  <w:webHidden/>
                  <w:color w:val="auto"/>
                  <w:sz w:val="18"/>
                  <w:szCs w:val="18"/>
                  <w:rPrChange w:author="Andrew Rohn" w:date="2021-11-06T01:25:00Z" w:id="335">
                    <w:rPr>
                      <w:noProof/>
                      <w:webHidden/>
                    </w:rPr>
                  </w:rPrChange>
                </w:rPr>
                <w:tab/>
              </w:r>
              <w:r w:rsidRPr="005817CB" w:rsidDel="00BF2B1A">
                <w:rPr>
                  <w:rStyle w:val="Hyperlink"/>
                  <w:webHidden/>
                  <w:color w:val="auto"/>
                  <w:sz w:val="18"/>
                  <w:szCs w:val="18"/>
                  <w:rPrChange w:author="Andrew Rohn" w:date="2021-11-06T01:25:00Z" w:id="335">
                    <w:rPr>
                      <w:noProof/>
                      <w:webHidden/>
                    </w:rPr>
                  </w:rPrChange>
                </w:rPr>
                <w:delText>4</w:delText>
              </w:r>
            </w:del>
          </w:ins>
        </w:p>
        <w:p w:rsidRPr="005817CB" w:rsidR="007502E6" w:rsidDel="00BF2B1A" w:rsidP="00BF2B1A" w:rsidRDefault="007502E6" w14:paraId="5C6A5268" w14:textId="42F6D73A">
          <w:pPr>
            <w:pStyle w:val="TOC3"/>
            <w:rPr>
              <w:ins w:author="Joseph Kalfus" w:date="2021-11-05T21:49:00Z" w:id="336"/>
              <w:del w:author="Andrew Rohn" w:date="2021-11-06T01:19:00Z" w:id="337"/>
              <w:rStyle w:val="Hyperlink"/>
              <w:color w:val="auto"/>
              <w:sz w:val="18"/>
              <w:szCs w:val="18"/>
              <w:rPrChange w:author="Andrew Rohn" w:date="2021-11-06T01:25:00Z" w:id="338">
                <w:rPr>
                  <w:ins w:author="Joseph Kalfus" w:date="2021-11-05T21:49:00Z" w:id="339"/>
                  <w:del w:author="Andrew Rohn" w:date="2021-11-06T01:19:00Z" w:id="340"/>
                  <w:rFonts w:eastAsiaTheme="minorEastAsia"/>
                  <w:noProof/>
                  <w:sz w:val="24"/>
                  <w:szCs w:val="24"/>
                </w:rPr>
              </w:rPrChange>
            </w:rPr>
            <w:pPrChange w:author="Andrew Rohn" w:date="2021-11-06T01:20:00Z" w:id="341">
              <w:pPr>
                <w:pStyle w:val="TOC2"/>
                <w:tabs>
                  <w:tab w:val="left" w:pos="960"/>
                  <w:tab w:val="right" w:leader="dot" w:pos="9350"/>
                </w:tabs>
              </w:pPr>
            </w:pPrChange>
          </w:pPr>
          <w:ins w:author="Joseph Kalfus" w:date="2021-11-05T21:49:00Z" w:id="342">
            <w:del w:author="Andrew Rohn" w:date="2021-11-06T01:19:00Z" w:id="343">
              <w:r w:rsidRPr="005817CB" w:rsidDel="00BF2B1A">
                <w:rPr>
                  <w:rStyle w:val="Hyperlink"/>
                  <w:color w:val="auto"/>
                  <w:sz w:val="18"/>
                  <w:szCs w:val="18"/>
                  <w:rPrChange w:author="Andrew Rohn" w:date="2021-11-06T01:25:00Z" w:id="344">
                    <w:rPr>
                      <w:rStyle w:val="Hyperlink"/>
                      <w:noProof/>
                    </w:rPr>
                  </w:rPrChange>
                </w:rPr>
                <w:delText>1.3</w:delText>
              </w:r>
              <w:r w:rsidRPr="005817CB" w:rsidDel="00BF2B1A">
                <w:rPr>
                  <w:rStyle w:val="Hyperlink"/>
                  <w:color w:val="auto"/>
                  <w:sz w:val="18"/>
                  <w:szCs w:val="18"/>
                  <w:rPrChange w:author="Andrew Rohn" w:date="2021-11-06T01:25:00Z" w:id="345">
                    <w:rPr>
                      <w:rFonts w:eastAsiaTheme="minorEastAsia"/>
                      <w:noProof/>
                      <w:sz w:val="24"/>
                      <w:szCs w:val="24"/>
                    </w:rPr>
                  </w:rPrChange>
                </w:rPr>
                <w:tab/>
              </w:r>
              <w:r w:rsidRPr="005817CB" w:rsidDel="00BF2B1A">
                <w:rPr>
                  <w:rStyle w:val="Hyperlink"/>
                  <w:color w:val="auto"/>
                  <w:sz w:val="18"/>
                  <w:szCs w:val="18"/>
                  <w:rPrChange w:author="Andrew Rohn" w:date="2021-11-06T01:25:00Z" w:id="346">
                    <w:rPr>
                      <w:rStyle w:val="Hyperlink"/>
                      <w:noProof/>
                    </w:rPr>
                  </w:rPrChange>
                </w:rPr>
                <w:delText>Abbreviations/Acronyms/Definition</w:delText>
              </w:r>
              <w:r w:rsidRPr="005817CB" w:rsidDel="00BF2B1A">
                <w:rPr>
                  <w:rStyle w:val="Hyperlink"/>
                  <w:webHidden/>
                  <w:color w:val="auto"/>
                  <w:sz w:val="18"/>
                  <w:szCs w:val="18"/>
                  <w:rPrChange w:author="Andrew Rohn" w:date="2021-11-06T01:25:00Z" w:id="347">
                    <w:rPr>
                      <w:noProof/>
                      <w:webHidden/>
                    </w:rPr>
                  </w:rPrChange>
                </w:rPr>
                <w:tab/>
              </w:r>
              <w:r w:rsidRPr="005817CB" w:rsidDel="00BF2B1A">
                <w:rPr>
                  <w:rStyle w:val="Hyperlink"/>
                  <w:webHidden/>
                  <w:color w:val="auto"/>
                  <w:sz w:val="18"/>
                  <w:szCs w:val="18"/>
                  <w:rPrChange w:author="Andrew Rohn" w:date="2021-11-06T01:25:00Z" w:id="347">
                    <w:rPr>
                      <w:noProof/>
                      <w:webHidden/>
                    </w:rPr>
                  </w:rPrChange>
                </w:rPr>
                <w:delText>4</w:delText>
              </w:r>
            </w:del>
          </w:ins>
        </w:p>
        <w:p w:rsidRPr="005817CB" w:rsidR="007502E6" w:rsidDel="00BF2B1A" w:rsidP="00BF2B1A" w:rsidRDefault="007502E6" w14:paraId="75E85112" w14:textId="49900CC1">
          <w:pPr>
            <w:pStyle w:val="TOC3"/>
            <w:rPr>
              <w:ins w:author="Joseph Kalfus" w:date="2021-11-05T21:49:00Z" w:id="348"/>
              <w:del w:author="Andrew Rohn" w:date="2021-11-06T01:19:00Z" w:id="349"/>
              <w:rStyle w:val="Hyperlink"/>
              <w:color w:val="auto"/>
              <w:sz w:val="18"/>
              <w:szCs w:val="18"/>
              <w:rPrChange w:author="Andrew Rohn" w:date="2021-11-06T01:25:00Z" w:id="350">
                <w:rPr>
                  <w:ins w:author="Joseph Kalfus" w:date="2021-11-05T21:49:00Z" w:id="351"/>
                  <w:del w:author="Andrew Rohn" w:date="2021-11-06T01:19:00Z" w:id="352"/>
                  <w:rFonts w:eastAsiaTheme="minorEastAsia"/>
                  <w:noProof/>
                  <w:sz w:val="24"/>
                  <w:szCs w:val="24"/>
                </w:rPr>
              </w:rPrChange>
            </w:rPr>
            <w:pPrChange w:author="Andrew Rohn" w:date="2021-11-06T01:20:00Z" w:id="353">
              <w:pPr>
                <w:pStyle w:val="TOC1"/>
                <w:tabs>
                  <w:tab w:val="left" w:pos="440"/>
                  <w:tab w:val="right" w:leader="dot" w:pos="9350"/>
                </w:tabs>
              </w:pPr>
            </w:pPrChange>
          </w:pPr>
          <w:ins w:author="Joseph Kalfus" w:date="2021-11-05T21:49:00Z" w:id="354">
            <w:del w:author="Andrew Rohn" w:date="2021-11-06T01:19:00Z" w:id="355">
              <w:r w:rsidRPr="005817CB" w:rsidDel="00BF2B1A">
                <w:rPr>
                  <w:rStyle w:val="Hyperlink"/>
                  <w:color w:val="auto"/>
                  <w:sz w:val="18"/>
                  <w:szCs w:val="18"/>
                  <w:rPrChange w:author="Andrew Rohn" w:date="2021-11-06T01:25:00Z" w:id="356">
                    <w:rPr>
                      <w:rStyle w:val="Hyperlink"/>
                      <w:noProof/>
                    </w:rPr>
                  </w:rPrChange>
                </w:rPr>
                <w:delText>2.</w:delText>
              </w:r>
              <w:r w:rsidRPr="005817CB" w:rsidDel="00BF2B1A">
                <w:rPr>
                  <w:rStyle w:val="Hyperlink"/>
                  <w:color w:val="auto"/>
                  <w:sz w:val="18"/>
                  <w:szCs w:val="18"/>
                  <w:rPrChange w:author="Andrew Rohn" w:date="2021-11-06T01:25:00Z" w:id="357">
                    <w:rPr>
                      <w:rFonts w:eastAsiaTheme="minorEastAsia"/>
                      <w:noProof/>
                      <w:sz w:val="24"/>
                      <w:szCs w:val="24"/>
                    </w:rPr>
                  </w:rPrChange>
                </w:rPr>
                <w:tab/>
              </w:r>
              <w:r w:rsidRPr="005817CB" w:rsidDel="00BF2B1A">
                <w:rPr>
                  <w:rStyle w:val="Hyperlink"/>
                  <w:color w:val="auto"/>
                  <w:sz w:val="18"/>
                  <w:szCs w:val="18"/>
                  <w:rPrChange w:author="Andrew Rohn" w:date="2021-11-06T01:25:00Z" w:id="358">
                    <w:rPr>
                      <w:rStyle w:val="Hyperlink"/>
                      <w:noProof/>
                    </w:rPr>
                  </w:rPrChange>
                </w:rPr>
                <w:delText>Hardware and Software Specification</w:delText>
              </w:r>
              <w:r w:rsidRPr="005817CB" w:rsidDel="00BF2B1A">
                <w:rPr>
                  <w:rStyle w:val="Hyperlink"/>
                  <w:webHidden/>
                  <w:color w:val="auto"/>
                  <w:sz w:val="18"/>
                  <w:szCs w:val="18"/>
                  <w:rPrChange w:author="Andrew Rohn" w:date="2021-11-06T01:25:00Z" w:id="359">
                    <w:rPr>
                      <w:noProof/>
                      <w:webHidden/>
                    </w:rPr>
                  </w:rPrChange>
                </w:rPr>
                <w:tab/>
              </w:r>
              <w:r w:rsidRPr="005817CB" w:rsidDel="00BF2B1A">
                <w:rPr>
                  <w:rStyle w:val="Hyperlink"/>
                  <w:webHidden/>
                  <w:color w:val="auto"/>
                  <w:sz w:val="18"/>
                  <w:szCs w:val="18"/>
                  <w:rPrChange w:author="Andrew Rohn" w:date="2021-11-06T01:25:00Z" w:id="359">
                    <w:rPr>
                      <w:noProof/>
                      <w:webHidden/>
                    </w:rPr>
                  </w:rPrChange>
                </w:rPr>
                <w:delText>4</w:delText>
              </w:r>
            </w:del>
          </w:ins>
        </w:p>
        <w:p w:rsidRPr="005817CB" w:rsidR="007502E6" w:rsidDel="00BF2B1A" w:rsidP="00BF2B1A" w:rsidRDefault="007502E6" w14:paraId="6C7B11F4" w14:textId="467FF59D">
          <w:pPr>
            <w:pStyle w:val="TOC3"/>
            <w:rPr>
              <w:ins w:author="Joseph Kalfus" w:date="2021-11-05T21:49:00Z" w:id="360"/>
              <w:del w:author="Andrew Rohn" w:date="2021-11-06T01:19:00Z" w:id="361"/>
              <w:rStyle w:val="Hyperlink"/>
              <w:color w:val="auto"/>
              <w:sz w:val="18"/>
              <w:szCs w:val="18"/>
              <w:rPrChange w:author="Andrew Rohn" w:date="2021-11-06T01:25:00Z" w:id="362">
                <w:rPr>
                  <w:ins w:author="Joseph Kalfus" w:date="2021-11-05T21:49:00Z" w:id="363"/>
                  <w:del w:author="Andrew Rohn" w:date="2021-11-06T01:19:00Z" w:id="364"/>
                  <w:rFonts w:eastAsiaTheme="minorEastAsia"/>
                  <w:noProof/>
                  <w:sz w:val="24"/>
                  <w:szCs w:val="24"/>
                </w:rPr>
              </w:rPrChange>
            </w:rPr>
            <w:pPrChange w:author="Andrew Rohn" w:date="2021-11-06T01:20:00Z" w:id="365">
              <w:pPr>
                <w:pStyle w:val="TOC1"/>
                <w:tabs>
                  <w:tab w:val="left" w:pos="440"/>
                  <w:tab w:val="right" w:leader="dot" w:pos="9350"/>
                </w:tabs>
              </w:pPr>
            </w:pPrChange>
          </w:pPr>
          <w:ins w:author="Joseph Kalfus" w:date="2021-11-05T21:49:00Z" w:id="366">
            <w:del w:author="Andrew Rohn" w:date="2021-11-06T01:19:00Z" w:id="367">
              <w:r w:rsidRPr="005817CB" w:rsidDel="00BF2B1A">
                <w:rPr>
                  <w:rStyle w:val="Hyperlink"/>
                  <w:color w:val="auto"/>
                  <w:sz w:val="18"/>
                  <w:szCs w:val="18"/>
                  <w:rPrChange w:author="Andrew Rohn" w:date="2021-11-06T01:25:00Z" w:id="368">
                    <w:rPr>
                      <w:rStyle w:val="Hyperlink"/>
                      <w:noProof/>
                    </w:rPr>
                  </w:rPrChange>
                </w:rPr>
                <w:delText>3.</w:delText>
              </w:r>
              <w:r w:rsidRPr="005817CB" w:rsidDel="00BF2B1A">
                <w:rPr>
                  <w:rStyle w:val="Hyperlink"/>
                  <w:color w:val="auto"/>
                  <w:sz w:val="18"/>
                  <w:szCs w:val="18"/>
                  <w:rPrChange w:author="Andrew Rohn" w:date="2021-11-06T01:25:00Z" w:id="369">
                    <w:rPr>
                      <w:rFonts w:eastAsiaTheme="minorEastAsia"/>
                      <w:noProof/>
                      <w:sz w:val="24"/>
                      <w:szCs w:val="24"/>
                    </w:rPr>
                  </w:rPrChange>
                </w:rPr>
                <w:tab/>
              </w:r>
              <w:r w:rsidRPr="005817CB" w:rsidDel="00BF2B1A">
                <w:rPr>
                  <w:rStyle w:val="Hyperlink"/>
                  <w:color w:val="auto"/>
                  <w:sz w:val="18"/>
                  <w:szCs w:val="18"/>
                  <w:rPrChange w:author="Andrew Rohn" w:date="2021-11-06T01:25:00Z" w:id="370">
                    <w:rPr>
                      <w:rStyle w:val="Hyperlink"/>
                      <w:noProof/>
                    </w:rPr>
                  </w:rPrChange>
                </w:rPr>
                <w:delText>Application Page</w:delText>
              </w:r>
              <w:r w:rsidRPr="005817CB" w:rsidDel="00BF2B1A">
                <w:rPr>
                  <w:rStyle w:val="Hyperlink"/>
                  <w:webHidden/>
                  <w:color w:val="auto"/>
                  <w:sz w:val="18"/>
                  <w:szCs w:val="18"/>
                  <w:rPrChange w:author="Andrew Rohn" w:date="2021-11-06T01:25:00Z" w:id="371">
                    <w:rPr>
                      <w:noProof/>
                      <w:webHidden/>
                    </w:rPr>
                  </w:rPrChange>
                </w:rPr>
                <w:tab/>
              </w:r>
              <w:r w:rsidRPr="005817CB" w:rsidDel="00BF2B1A">
                <w:rPr>
                  <w:rStyle w:val="Hyperlink"/>
                  <w:webHidden/>
                  <w:color w:val="auto"/>
                  <w:sz w:val="18"/>
                  <w:szCs w:val="18"/>
                  <w:rPrChange w:author="Andrew Rohn" w:date="2021-11-06T01:25:00Z" w:id="371">
                    <w:rPr>
                      <w:noProof/>
                      <w:webHidden/>
                    </w:rPr>
                  </w:rPrChange>
                </w:rPr>
                <w:delText>5</w:delText>
              </w:r>
            </w:del>
          </w:ins>
        </w:p>
        <w:p w:rsidRPr="005817CB" w:rsidR="007502E6" w:rsidDel="00BF2B1A" w:rsidP="00BF2B1A" w:rsidRDefault="007502E6" w14:paraId="486CA591" w14:textId="5012D3BA">
          <w:pPr>
            <w:pStyle w:val="TOC3"/>
            <w:rPr>
              <w:ins w:author="Joseph Kalfus" w:date="2021-11-05T21:49:00Z" w:id="372"/>
              <w:del w:author="Andrew Rohn" w:date="2021-11-06T01:19:00Z" w:id="373"/>
              <w:rStyle w:val="Hyperlink"/>
              <w:color w:val="auto"/>
              <w:sz w:val="18"/>
              <w:szCs w:val="18"/>
              <w:rPrChange w:author="Andrew Rohn" w:date="2021-11-06T01:25:00Z" w:id="374">
                <w:rPr>
                  <w:ins w:author="Joseph Kalfus" w:date="2021-11-05T21:49:00Z" w:id="375"/>
                  <w:del w:author="Andrew Rohn" w:date="2021-11-06T01:19:00Z" w:id="376"/>
                  <w:rFonts w:eastAsiaTheme="minorEastAsia"/>
                  <w:noProof/>
                  <w:sz w:val="24"/>
                  <w:szCs w:val="24"/>
                </w:rPr>
              </w:rPrChange>
            </w:rPr>
            <w:pPrChange w:author="Andrew Rohn" w:date="2021-11-06T01:20:00Z" w:id="377">
              <w:pPr>
                <w:pStyle w:val="TOC2"/>
                <w:tabs>
                  <w:tab w:val="left" w:pos="960"/>
                  <w:tab w:val="right" w:leader="dot" w:pos="9350"/>
                </w:tabs>
              </w:pPr>
            </w:pPrChange>
          </w:pPr>
          <w:ins w:author="Joseph Kalfus" w:date="2021-11-05T21:49:00Z" w:id="378">
            <w:del w:author="Andrew Rohn" w:date="2021-11-06T01:19:00Z" w:id="379">
              <w:r w:rsidRPr="005817CB" w:rsidDel="00BF2B1A">
                <w:rPr>
                  <w:rStyle w:val="Hyperlink"/>
                  <w:color w:val="auto"/>
                  <w:sz w:val="18"/>
                  <w:szCs w:val="18"/>
                  <w:rPrChange w:author="Andrew Rohn" w:date="2021-11-06T01:25:00Z" w:id="380">
                    <w:rPr>
                      <w:rStyle w:val="Hyperlink"/>
                      <w:noProof/>
                    </w:rPr>
                  </w:rPrChange>
                </w:rPr>
                <w:delText>3.1</w:delText>
              </w:r>
              <w:r w:rsidRPr="005817CB" w:rsidDel="00BF2B1A">
                <w:rPr>
                  <w:rStyle w:val="Hyperlink"/>
                  <w:color w:val="auto"/>
                  <w:sz w:val="18"/>
                  <w:szCs w:val="18"/>
                  <w:rPrChange w:author="Andrew Rohn" w:date="2021-11-06T01:25:00Z" w:id="381">
                    <w:rPr>
                      <w:rFonts w:eastAsiaTheme="minorEastAsia"/>
                      <w:noProof/>
                      <w:sz w:val="24"/>
                      <w:szCs w:val="24"/>
                    </w:rPr>
                  </w:rPrChange>
                </w:rPr>
                <w:tab/>
              </w:r>
              <w:r w:rsidRPr="005817CB" w:rsidDel="00BF2B1A">
                <w:rPr>
                  <w:rStyle w:val="Hyperlink"/>
                  <w:color w:val="auto"/>
                  <w:sz w:val="18"/>
                  <w:szCs w:val="18"/>
                  <w:rPrChange w:author="Andrew Rohn" w:date="2021-11-06T01:25:00Z" w:id="382">
                    <w:rPr>
                      <w:rStyle w:val="Hyperlink"/>
                      <w:noProof/>
                    </w:rPr>
                  </w:rPrChange>
                </w:rPr>
                <w:delText>Application Calendar Page</w:delText>
              </w:r>
              <w:r w:rsidRPr="005817CB" w:rsidDel="00BF2B1A">
                <w:rPr>
                  <w:rStyle w:val="Hyperlink"/>
                  <w:webHidden/>
                  <w:color w:val="auto"/>
                  <w:sz w:val="18"/>
                  <w:szCs w:val="18"/>
                  <w:rPrChange w:author="Andrew Rohn" w:date="2021-11-06T01:25:00Z" w:id="383">
                    <w:rPr>
                      <w:noProof/>
                      <w:webHidden/>
                    </w:rPr>
                  </w:rPrChange>
                </w:rPr>
                <w:tab/>
              </w:r>
              <w:r w:rsidRPr="005817CB" w:rsidDel="00BF2B1A">
                <w:rPr>
                  <w:rStyle w:val="Hyperlink"/>
                  <w:webHidden/>
                  <w:color w:val="auto"/>
                  <w:sz w:val="18"/>
                  <w:szCs w:val="18"/>
                  <w:rPrChange w:author="Andrew Rohn" w:date="2021-11-06T01:25:00Z" w:id="383">
                    <w:rPr>
                      <w:noProof/>
                      <w:webHidden/>
                    </w:rPr>
                  </w:rPrChange>
                </w:rPr>
                <w:delText>5</w:delText>
              </w:r>
            </w:del>
          </w:ins>
        </w:p>
        <w:p w:rsidRPr="005817CB" w:rsidR="007502E6" w:rsidDel="00BF2B1A" w:rsidP="00BF2B1A" w:rsidRDefault="007502E6" w14:paraId="0B18831F" w14:textId="52A9E4DC">
          <w:pPr>
            <w:pStyle w:val="TOC3"/>
            <w:rPr>
              <w:ins w:author="Joseph Kalfus" w:date="2021-11-05T21:49:00Z" w:id="384"/>
              <w:del w:author="Andrew Rohn" w:date="2021-11-06T01:19:00Z" w:id="385"/>
              <w:rStyle w:val="Hyperlink"/>
              <w:color w:val="auto"/>
              <w:sz w:val="18"/>
              <w:szCs w:val="18"/>
              <w:rPrChange w:author="Andrew Rohn" w:date="2021-11-06T01:25:00Z" w:id="386">
                <w:rPr>
                  <w:ins w:author="Joseph Kalfus" w:date="2021-11-05T21:49:00Z" w:id="387"/>
                  <w:del w:author="Andrew Rohn" w:date="2021-11-06T01:19:00Z" w:id="388"/>
                  <w:rFonts w:eastAsiaTheme="minorEastAsia"/>
                  <w:noProof/>
                  <w:sz w:val="24"/>
                  <w:szCs w:val="24"/>
                </w:rPr>
              </w:rPrChange>
            </w:rPr>
            <w:pPrChange w:author="Andrew Rohn" w:date="2021-11-06T01:20:00Z" w:id="389">
              <w:pPr>
                <w:pStyle w:val="TOC2"/>
                <w:tabs>
                  <w:tab w:val="left" w:pos="960"/>
                  <w:tab w:val="right" w:leader="dot" w:pos="9350"/>
                </w:tabs>
              </w:pPr>
            </w:pPrChange>
          </w:pPr>
          <w:ins w:author="Joseph Kalfus" w:date="2021-11-05T21:49:00Z" w:id="390">
            <w:del w:author="Andrew Rohn" w:date="2021-11-06T01:19:00Z" w:id="391">
              <w:r w:rsidRPr="005817CB" w:rsidDel="00BF2B1A">
                <w:rPr>
                  <w:rStyle w:val="Hyperlink"/>
                  <w:color w:val="auto"/>
                  <w:sz w:val="18"/>
                  <w:szCs w:val="18"/>
                  <w:rPrChange w:author="Andrew Rohn" w:date="2021-11-06T01:25:00Z" w:id="392">
                    <w:rPr>
                      <w:rStyle w:val="Hyperlink"/>
                      <w:noProof/>
                    </w:rPr>
                  </w:rPrChange>
                </w:rPr>
                <w:delText>3.2</w:delText>
              </w:r>
              <w:r w:rsidRPr="005817CB" w:rsidDel="00BF2B1A">
                <w:rPr>
                  <w:rStyle w:val="Hyperlink"/>
                  <w:color w:val="auto"/>
                  <w:sz w:val="18"/>
                  <w:szCs w:val="18"/>
                  <w:rPrChange w:author="Andrew Rohn" w:date="2021-11-06T01:25:00Z" w:id="393">
                    <w:rPr>
                      <w:rFonts w:eastAsiaTheme="minorEastAsia"/>
                      <w:noProof/>
                      <w:sz w:val="24"/>
                      <w:szCs w:val="24"/>
                    </w:rPr>
                  </w:rPrChange>
                </w:rPr>
                <w:tab/>
              </w:r>
              <w:r w:rsidRPr="005817CB" w:rsidDel="00BF2B1A">
                <w:rPr>
                  <w:rStyle w:val="Hyperlink"/>
                  <w:color w:val="auto"/>
                  <w:sz w:val="18"/>
                  <w:szCs w:val="18"/>
                  <w:rPrChange w:author="Andrew Rohn" w:date="2021-11-06T01:25:00Z" w:id="394">
                    <w:rPr>
                      <w:rStyle w:val="Hyperlink"/>
                      <w:noProof/>
                    </w:rPr>
                  </w:rPrChange>
                </w:rPr>
                <w:delText>Application Checklist Page</w:delText>
              </w:r>
              <w:r w:rsidRPr="005817CB" w:rsidDel="00BF2B1A">
                <w:rPr>
                  <w:rStyle w:val="Hyperlink"/>
                  <w:webHidden/>
                  <w:color w:val="auto"/>
                  <w:sz w:val="18"/>
                  <w:szCs w:val="18"/>
                  <w:rPrChange w:author="Andrew Rohn" w:date="2021-11-06T01:25:00Z" w:id="395">
                    <w:rPr>
                      <w:noProof/>
                      <w:webHidden/>
                    </w:rPr>
                  </w:rPrChange>
                </w:rPr>
                <w:tab/>
              </w:r>
              <w:r w:rsidRPr="005817CB" w:rsidDel="00BF2B1A">
                <w:rPr>
                  <w:rStyle w:val="Hyperlink"/>
                  <w:webHidden/>
                  <w:color w:val="auto"/>
                  <w:sz w:val="18"/>
                  <w:szCs w:val="18"/>
                  <w:rPrChange w:author="Andrew Rohn" w:date="2021-11-06T01:25:00Z" w:id="395">
                    <w:rPr>
                      <w:noProof/>
                      <w:webHidden/>
                    </w:rPr>
                  </w:rPrChange>
                </w:rPr>
                <w:delText>6</w:delText>
              </w:r>
            </w:del>
          </w:ins>
        </w:p>
        <w:p w:rsidRPr="005817CB" w:rsidR="007502E6" w:rsidDel="00BF2B1A" w:rsidP="00BF2B1A" w:rsidRDefault="007502E6" w14:paraId="466AEEC3" w14:textId="41E59055">
          <w:pPr>
            <w:pStyle w:val="TOC3"/>
            <w:rPr>
              <w:ins w:author="Joseph Kalfus" w:date="2021-11-05T21:49:00Z" w:id="396"/>
              <w:del w:author="Andrew Rohn" w:date="2021-11-06T01:19:00Z" w:id="397"/>
              <w:rStyle w:val="Hyperlink"/>
              <w:color w:val="auto"/>
              <w:sz w:val="18"/>
              <w:szCs w:val="18"/>
              <w:rPrChange w:author="Andrew Rohn" w:date="2021-11-06T01:25:00Z" w:id="398">
                <w:rPr>
                  <w:ins w:author="Joseph Kalfus" w:date="2021-11-05T21:49:00Z" w:id="399"/>
                  <w:del w:author="Andrew Rohn" w:date="2021-11-06T01:19:00Z" w:id="400"/>
                  <w:rFonts w:eastAsiaTheme="minorEastAsia"/>
                  <w:noProof/>
                  <w:sz w:val="24"/>
                  <w:szCs w:val="24"/>
                </w:rPr>
              </w:rPrChange>
            </w:rPr>
            <w:pPrChange w:author="Andrew Rohn" w:date="2021-11-06T01:20:00Z" w:id="401">
              <w:pPr>
                <w:pStyle w:val="TOC2"/>
                <w:tabs>
                  <w:tab w:val="left" w:pos="960"/>
                  <w:tab w:val="right" w:leader="dot" w:pos="9350"/>
                </w:tabs>
              </w:pPr>
            </w:pPrChange>
          </w:pPr>
          <w:ins w:author="Joseph Kalfus" w:date="2021-11-05T21:49:00Z" w:id="402">
            <w:del w:author="Andrew Rohn" w:date="2021-11-06T01:19:00Z" w:id="403">
              <w:r w:rsidRPr="005817CB" w:rsidDel="00BF2B1A">
                <w:rPr>
                  <w:rStyle w:val="Hyperlink"/>
                  <w:color w:val="auto"/>
                  <w:sz w:val="18"/>
                  <w:szCs w:val="18"/>
                  <w:rPrChange w:author="Andrew Rohn" w:date="2021-11-06T01:25:00Z" w:id="404">
                    <w:rPr>
                      <w:rStyle w:val="Hyperlink"/>
                      <w:noProof/>
                    </w:rPr>
                  </w:rPrChange>
                </w:rPr>
                <w:delText>3.3</w:delText>
              </w:r>
              <w:r w:rsidRPr="005817CB" w:rsidDel="00BF2B1A">
                <w:rPr>
                  <w:rStyle w:val="Hyperlink"/>
                  <w:color w:val="auto"/>
                  <w:sz w:val="18"/>
                  <w:szCs w:val="18"/>
                  <w:rPrChange w:author="Andrew Rohn" w:date="2021-11-06T01:25:00Z" w:id="405">
                    <w:rPr>
                      <w:rFonts w:eastAsiaTheme="minorEastAsia"/>
                      <w:noProof/>
                      <w:sz w:val="24"/>
                      <w:szCs w:val="24"/>
                    </w:rPr>
                  </w:rPrChange>
                </w:rPr>
                <w:tab/>
              </w:r>
              <w:r w:rsidRPr="005817CB" w:rsidDel="00BF2B1A">
                <w:rPr>
                  <w:rStyle w:val="Hyperlink"/>
                  <w:color w:val="auto"/>
                  <w:sz w:val="18"/>
                  <w:szCs w:val="18"/>
                  <w:rPrChange w:author="Andrew Rohn" w:date="2021-11-06T01:25:00Z" w:id="406">
                    <w:rPr>
                      <w:rStyle w:val="Hyperlink"/>
                      <w:noProof/>
                    </w:rPr>
                  </w:rPrChange>
                </w:rPr>
                <w:delText>User Help Page</w:delText>
              </w:r>
              <w:r w:rsidRPr="005817CB" w:rsidDel="00BF2B1A">
                <w:rPr>
                  <w:rStyle w:val="Hyperlink"/>
                  <w:webHidden/>
                  <w:color w:val="auto"/>
                  <w:sz w:val="18"/>
                  <w:szCs w:val="18"/>
                  <w:rPrChange w:author="Andrew Rohn" w:date="2021-11-06T01:25:00Z" w:id="407">
                    <w:rPr>
                      <w:noProof/>
                      <w:webHidden/>
                    </w:rPr>
                  </w:rPrChange>
                </w:rPr>
                <w:tab/>
              </w:r>
              <w:r w:rsidRPr="005817CB" w:rsidDel="00BF2B1A">
                <w:rPr>
                  <w:rStyle w:val="Hyperlink"/>
                  <w:webHidden/>
                  <w:color w:val="auto"/>
                  <w:sz w:val="18"/>
                  <w:szCs w:val="18"/>
                  <w:rPrChange w:author="Andrew Rohn" w:date="2021-11-06T01:25:00Z" w:id="407">
                    <w:rPr>
                      <w:noProof/>
                      <w:webHidden/>
                    </w:rPr>
                  </w:rPrChange>
                </w:rPr>
                <w:delText>8</w:delText>
              </w:r>
            </w:del>
          </w:ins>
        </w:p>
        <w:p w:rsidRPr="005817CB" w:rsidR="007502E6" w:rsidDel="00BF2B1A" w:rsidP="00BF2B1A" w:rsidRDefault="007502E6" w14:paraId="0F569904" w14:textId="5618BDD0">
          <w:pPr>
            <w:pStyle w:val="TOC3"/>
            <w:rPr>
              <w:ins w:author="Joseph Kalfus" w:date="2021-11-05T21:49:00Z" w:id="408"/>
              <w:del w:author="Andrew Rohn" w:date="2021-11-06T01:19:00Z" w:id="409"/>
              <w:rStyle w:val="Hyperlink"/>
              <w:color w:val="auto"/>
              <w:sz w:val="18"/>
              <w:szCs w:val="18"/>
              <w:rPrChange w:author="Andrew Rohn" w:date="2021-11-06T01:25:00Z" w:id="410">
                <w:rPr>
                  <w:ins w:author="Joseph Kalfus" w:date="2021-11-05T21:49:00Z" w:id="411"/>
                  <w:del w:author="Andrew Rohn" w:date="2021-11-06T01:19:00Z" w:id="412"/>
                  <w:rFonts w:eastAsiaTheme="minorEastAsia"/>
                  <w:noProof/>
                  <w:sz w:val="24"/>
                  <w:szCs w:val="24"/>
                </w:rPr>
              </w:rPrChange>
            </w:rPr>
            <w:pPrChange w:author="Andrew Rohn" w:date="2021-11-06T01:20:00Z" w:id="413">
              <w:pPr>
                <w:pStyle w:val="TOC2"/>
                <w:tabs>
                  <w:tab w:val="left" w:pos="960"/>
                  <w:tab w:val="right" w:leader="dot" w:pos="9350"/>
                </w:tabs>
              </w:pPr>
            </w:pPrChange>
          </w:pPr>
          <w:ins w:author="Joseph Kalfus" w:date="2021-11-05T21:49:00Z" w:id="414">
            <w:del w:author="Andrew Rohn" w:date="2021-11-06T01:19:00Z" w:id="415">
              <w:r w:rsidRPr="005817CB" w:rsidDel="00BF2B1A">
                <w:rPr>
                  <w:rStyle w:val="Hyperlink"/>
                  <w:color w:val="auto"/>
                  <w:sz w:val="18"/>
                  <w:szCs w:val="18"/>
                  <w:rPrChange w:author="Andrew Rohn" w:date="2021-11-06T01:25:00Z" w:id="416">
                    <w:rPr>
                      <w:rStyle w:val="Hyperlink"/>
                      <w:noProof/>
                    </w:rPr>
                  </w:rPrChange>
                </w:rPr>
                <w:delText>3.4</w:delText>
              </w:r>
              <w:r w:rsidRPr="005817CB" w:rsidDel="00BF2B1A">
                <w:rPr>
                  <w:rStyle w:val="Hyperlink"/>
                  <w:color w:val="auto"/>
                  <w:sz w:val="18"/>
                  <w:szCs w:val="18"/>
                  <w:rPrChange w:author="Andrew Rohn" w:date="2021-11-06T01:25:00Z" w:id="417">
                    <w:rPr>
                      <w:rFonts w:eastAsiaTheme="minorEastAsia"/>
                      <w:noProof/>
                      <w:sz w:val="24"/>
                      <w:szCs w:val="24"/>
                    </w:rPr>
                  </w:rPrChange>
                </w:rPr>
                <w:tab/>
              </w:r>
              <w:r w:rsidRPr="005817CB" w:rsidDel="00BF2B1A">
                <w:rPr>
                  <w:rStyle w:val="Hyperlink"/>
                  <w:color w:val="auto"/>
                  <w:sz w:val="18"/>
                  <w:szCs w:val="18"/>
                  <w:rPrChange w:author="Andrew Rohn" w:date="2021-11-06T01:25:00Z" w:id="418">
                    <w:rPr>
                      <w:rStyle w:val="Hyperlink"/>
                      <w:noProof/>
                    </w:rPr>
                  </w:rPrChange>
                </w:rPr>
                <w:delText>Application Menu Page</w:delText>
              </w:r>
              <w:r w:rsidRPr="005817CB" w:rsidDel="00BF2B1A">
                <w:rPr>
                  <w:rStyle w:val="Hyperlink"/>
                  <w:webHidden/>
                  <w:color w:val="auto"/>
                  <w:sz w:val="18"/>
                  <w:szCs w:val="18"/>
                  <w:rPrChange w:author="Andrew Rohn" w:date="2021-11-06T01:25:00Z" w:id="419">
                    <w:rPr>
                      <w:noProof/>
                      <w:webHidden/>
                    </w:rPr>
                  </w:rPrChange>
                </w:rPr>
                <w:tab/>
              </w:r>
              <w:r w:rsidRPr="005817CB" w:rsidDel="00BF2B1A">
                <w:rPr>
                  <w:rStyle w:val="Hyperlink"/>
                  <w:webHidden/>
                  <w:color w:val="auto"/>
                  <w:sz w:val="18"/>
                  <w:szCs w:val="18"/>
                  <w:rPrChange w:author="Andrew Rohn" w:date="2021-11-06T01:25:00Z" w:id="419">
                    <w:rPr>
                      <w:noProof/>
                      <w:webHidden/>
                    </w:rPr>
                  </w:rPrChange>
                </w:rPr>
                <w:delText>10</w:delText>
              </w:r>
            </w:del>
          </w:ins>
        </w:p>
        <w:p w:rsidRPr="005817CB" w:rsidR="007502E6" w:rsidDel="00BF2B1A" w:rsidP="00BF2B1A" w:rsidRDefault="007502E6" w14:paraId="0838F0B2" w14:textId="5F164627">
          <w:pPr>
            <w:pStyle w:val="TOC3"/>
            <w:rPr>
              <w:ins w:author="Joseph Kalfus" w:date="2021-11-05T21:49:00Z" w:id="420"/>
              <w:del w:author="Andrew Rohn" w:date="2021-11-06T01:19:00Z" w:id="421"/>
              <w:rStyle w:val="Hyperlink"/>
              <w:color w:val="auto"/>
              <w:sz w:val="18"/>
              <w:szCs w:val="18"/>
              <w:rPrChange w:author="Andrew Rohn" w:date="2021-11-06T01:25:00Z" w:id="422">
                <w:rPr>
                  <w:ins w:author="Joseph Kalfus" w:date="2021-11-05T21:49:00Z" w:id="423"/>
                  <w:del w:author="Andrew Rohn" w:date="2021-11-06T01:19:00Z" w:id="424"/>
                  <w:rFonts w:eastAsiaTheme="minorEastAsia"/>
                  <w:noProof/>
                  <w:sz w:val="24"/>
                  <w:szCs w:val="24"/>
                </w:rPr>
              </w:rPrChange>
            </w:rPr>
            <w:pPrChange w:author="Andrew Rohn" w:date="2021-11-06T01:20:00Z" w:id="425">
              <w:pPr>
                <w:pStyle w:val="TOC2"/>
                <w:tabs>
                  <w:tab w:val="left" w:pos="960"/>
                  <w:tab w:val="right" w:leader="dot" w:pos="9350"/>
                </w:tabs>
              </w:pPr>
            </w:pPrChange>
          </w:pPr>
          <w:ins w:author="Joseph Kalfus" w:date="2021-11-05T21:49:00Z" w:id="426">
            <w:del w:author="Andrew Rohn" w:date="2021-11-06T01:19:00Z" w:id="427">
              <w:r w:rsidRPr="005817CB" w:rsidDel="00BF2B1A">
                <w:rPr>
                  <w:rStyle w:val="Hyperlink"/>
                  <w:color w:val="auto"/>
                  <w:sz w:val="18"/>
                  <w:szCs w:val="18"/>
                  <w:rPrChange w:author="Andrew Rohn" w:date="2021-11-06T01:25:00Z" w:id="428">
                    <w:rPr>
                      <w:rStyle w:val="Hyperlink"/>
                      <w:noProof/>
                    </w:rPr>
                  </w:rPrChange>
                </w:rPr>
                <w:delText>3.5</w:delText>
              </w:r>
              <w:r w:rsidRPr="005817CB" w:rsidDel="00BF2B1A">
                <w:rPr>
                  <w:rStyle w:val="Hyperlink"/>
                  <w:color w:val="auto"/>
                  <w:sz w:val="18"/>
                  <w:szCs w:val="18"/>
                  <w:rPrChange w:author="Andrew Rohn" w:date="2021-11-06T01:25:00Z" w:id="429">
                    <w:rPr>
                      <w:rFonts w:eastAsiaTheme="minorEastAsia"/>
                      <w:noProof/>
                      <w:sz w:val="24"/>
                      <w:szCs w:val="24"/>
                    </w:rPr>
                  </w:rPrChange>
                </w:rPr>
                <w:tab/>
              </w:r>
              <w:r w:rsidRPr="005817CB" w:rsidDel="00BF2B1A">
                <w:rPr>
                  <w:rStyle w:val="Hyperlink"/>
                  <w:color w:val="auto"/>
                  <w:sz w:val="18"/>
                  <w:szCs w:val="18"/>
                  <w:rPrChange w:author="Andrew Rohn" w:date="2021-11-06T01:25:00Z" w:id="430">
                    <w:rPr>
                      <w:rStyle w:val="Hyperlink"/>
                      <w:noProof/>
                    </w:rPr>
                  </w:rPrChange>
                </w:rPr>
                <w:delText>Application Notes Page</w:delText>
              </w:r>
              <w:r w:rsidRPr="005817CB" w:rsidDel="00BF2B1A">
                <w:rPr>
                  <w:rStyle w:val="Hyperlink"/>
                  <w:webHidden/>
                  <w:color w:val="auto"/>
                  <w:sz w:val="18"/>
                  <w:szCs w:val="18"/>
                  <w:rPrChange w:author="Andrew Rohn" w:date="2021-11-06T01:25:00Z" w:id="431">
                    <w:rPr>
                      <w:noProof/>
                      <w:webHidden/>
                    </w:rPr>
                  </w:rPrChange>
                </w:rPr>
                <w:tab/>
              </w:r>
              <w:r w:rsidRPr="005817CB" w:rsidDel="00BF2B1A">
                <w:rPr>
                  <w:rStyle w:val="Hyperlink"/>
                  <w:webHidden/>
                  <w:color w:val="auto"/>
                  <w:sz w:val="18"/>
                  <w:szCs w:val="18"/>
                  <w:rPrChange w:author="Andrew Rohn" w:date="2021-11-06T01:25:00Z" w:id="431">
                    <w:rPr>
                      <w:noProof/>
                      <w:webHidden/>
                    </w:rPr>
                  </w:rPrChange>
                </w:rPr>
                <w:delText>12</w:delText>
              </w:r>
            </w:del>
          </w:ins>
        </w:p>
        <w:p w:rsidRPr="005817CB" w:rsidR="007502E6" w:rsidDel="00BF2B1A" w:rsidP="00BF2B1A" w:rsidRDefault="007502E6" w14:paraId="0B767FA9" w14:textId="5E56AF29">
          <w:pPr>
            <w:pStyle w:val="TOC3"/>
            <w:rPr>
              <w:ins w:author="Joseph Kalfus" w:date="2021-11-05T21:49:00Z" w:id="432"/>
              <w:del w:author="Andrew Rohn" w:date="2021-11-06T01:19:00Z" w:id="433"/>
              <w:rStyle w:val="Hyperlink"/>
              <w:color w:val="auto"/>
              <w:sz w:val="18"/>
              <w:szCs w:val="18"/>
              <w:rPrChange w:author="Andrew Rohn" w:date="2021-11-06T01:25:00Z" w:id="434">
                <w:rPr>
                  <w:ins w:author="Joseph Kalfus" w:date="2021-11-05T21:49:00Z" w:id="435"/>
                  <w:del w:author="Andrew Rohn" w:date="2021-11-06T01:19:00Z" w:id="436"/>
                  <w:rFonts w:eastAsiaTheme="minorEastAsia"/>
                  <w:noProof/>
                  <w:sz w:val="24"/>
                  <w:szCs w:val="24"/>
                </w:rPr>
              </w:rPrChange>
            </w:rPr>
            <w:pPrChange w:author="Andrew Rohn" w:date="2021-11-06T01:20:00Z" w:id="437">
              <w:pPr>
                <w:pStyle w:val="TOC2"/>
                <w:tabs>
                  <w:tab w:val="left" w:pos="960"/>
                  <w:tab w:val="right" w:leader="dot" w:pos="9350"/>
                </w:tabs>
              </w:pPr>
            </w:pPrChange>
          </w:pPr>
          <w:ins w:author="Joseph Kalfus" w:date="2021-11-05T21:49:00Z" w:id="438">
            <w:del w:author="Andrew Rohn" w:date="2021-11-06T01:19:00Z" w:id="439">
              <w:r w:rsidRPr="005817CB" w:rsidDel="00BF2B1A">
                <w:rPr>
                  <w:rStyle w:val="Hyperlink"/>
                  <w:color w:val="auto"/>
                  <w:sz w:val="18"/>
                  <w:szCs w:val="18"/>
                  <w:rPrChange w:author="Andrew Rohn" w:date="2021-11-06T01:25:00Z" w:id="440">
                    <w:rPr>
                      <w:rStyle w:val="Hyperlink"/>
                      <w:noProof/>
                    </w:rPr>
                  </w:rPrChange>
                </w:rPr>
                <w:delText>3.6</w:delText>
              </w:r>
              <w:r w:rsidRPr="005817CB" w:rsidDel="00BF2B1A">
                <w:rPr>
                  <w:rStyle w:val="Hyperlink"/>
                  <w:color w:val="auto"/>
                  <w:sz w:val="18"/>
                  <w:szCs w:val="18"/>
                  <w:rPrChange w:author="Andrew Rohn" w:date="2021-11-06T01:25:00Z" w:id="441">
                    <w:rPr>
                      <w:rFonts w:eastAsiaTheme="minorEastAsia"/>
                      <w:noProof/>
                      <w:sz w:val="24"/>
                      <w:szCs w:val="24"/>
                    </w:rPr>
                  </w:rPrChange>
                </w:rPr>
                <w:tab/>
              </w:r>
              <w:r w:rsidRPr="005817CB" w:rsidDel="00BF2B1A">
                <w:rPr>
                  <w:rStyle w:val="Hyperlink"/>
                  <w:color w:val="auto"/>
                  <w:sz w:val="18"/>
                  <w:szCs w:val="18"/>
                  <w:rPrChange w:author="Andrew Rohn" w:date="2021-11-06T01:25:00Z" w:id="442">
                    <w:rPr>
                      <w:rStyle w:val="Hyperlink"/>
                      <w:noProof/>
                    </w:rPr>
                  </w:rPrChange>
                </w:rPr>
                <w:delText>Application Notification Page</w:delText>
              </w:r>
              <w:r w:rsidRPr="005817CB" w:rsidDel="00BF2B1A">
                <w:rPr>
                  <w:rStyle w:val="Hyperlink"/>
                  <w:webHidden/>
                  <w:color w:val="auto"/>
                  <w:sz w:val="18"/>
                  <w:szCs w:val="18"/>
                  <w:rPrChange w:author="Andrew Rohn" w:date="2021-11-06T01:25:00Z" w:id="443">
                    <w:rPr>
                      <w:noProof/>
                      <w:webHidden/>
                    </w:rPr>
                  </w:rPrChange>
                </w:rPr>
                <w:tab/>
              </w:r>
              <w:r w:rsidRPr="005817CB" w:rsidDel="00BF2B1A">
                <w:rPr>
                  <w:rStyle w:val="Hyperlink"/>
                  <w:webHidden/>
                  <w:color w:val="auto"/>
                  <w:sz w:val="18"/>
                  <w:szCs w:val="18"/>
                  <w:rPrChange w:author="Andrew Rohn" w:date="2021-11-06T01:25:00Z" w:id="443">
                    <w:rPr>
                      <w:noProof/>
                      <w:webHidden/>
                    </w:rPr>
                  </w:rPrChange>
                </w:rPr>
                <w:delText>14</w:delText>
              </w:r>
            </w:del>
          </w:ins>
        </w:p>
        <w:p w:rsidRPr="005817CB" w:rsidR="007502E6" w:rsidDel="00BF2B1A" w:rsidP="00BF2B1A" w:rsidRDefault="007502E6" w14:paraId="5C0C2333" w14:textId="6D9C8215">
          <w:pPr>
            <w:pStyle w:val="TOC3"/>
            <w:rPr>
              <w:ins w:author="Joseph Kalfus" w:date="2021-11-05T21:49:00Z" w:id="444"/>
              <w:del w:author="Andrew Rohn" w:date="2021-11-06T01:19:00Z" w:id="445"/>
              <w:rStyle w:val="Hyperlink"/>
              <w:color w:val="auto"/>
              <w:sz w:val="18"/>
              <w:szCs w:val="18"/>
              <w:rPrChange w:author="Andrew Rohn" w:date="2021-11-06T01:25:00Z" w:id="446">
                <w:rPr>
                  <w:ins w:author="Joseph Kalfus" w:date="2021-11-05T21:49:00Z" w:id="447"/>
                  <w:del w:author="Andrew Rohn" w:date="2021-11-06T01:19:00Z" w:id="448"/>
                  <w:rFonts w:eastAsiaTheme="minorEastAsia"/>
                  <w:noProof/>
                  <w:sz w:val="24"/>
                  <w:szCs w:val="24"/>
                </w:rPr>
              </w:rPrChange>
            </w:rPr>
            <w:pPrChange w:author="Andrew Rohn" w:date="2021-11-06T01:20:00Z" w:id="449">
              <w:pPr>
                <w:pStyle w:val="TOC2"/>
                <w:tabs>
                  <w:tab w:val="left" w:pos="960"/>
                  <w:tab w:val="right" w:leader="dot" w:pos="9350"/>
                </w:tabs>
              </w:pPr>
            </w:pPrChange>
          </w:pPr>
          <w:ins w:author="Joseph Kalfus" w:date="2021-11-05T21:49:00Z" w:id="450">
            <w:del w:author="Andrew Rohn" w:date="2021-11-06T01:19:00Z" w:id="451">
              <w:r w:rsidRPr="005817CB" w:rsidDel="00BF2B1A">
                <w:rPr>
                  <w:rStyle w:val="Hyperlink"/>
                  <w:color w:val="auto"/>
                  <w:sz w:val="18"/>
                  <w:szCs w:val="18"/>
                  <w:rPrChange w:author="Andrew Rohn" w:date="2021-11-06T01:25:00Z" w:id="452">
                    <w:rPr>
                      <w:rStyle w:val="Hyperlink"/>
                      <w:noProof/>
                    </w:rPr>
                  </w:rPrChange>
                </w:rPr>
                <w:delText>3.7</w:delText>
              </w:r>
              <w:r w:rsidRPr="005817CB" w:rsidDel="00BF2B1A">
                <w:rPr>
                  <w:rStyle w:val="Hyperlink"/>
                  <w:color w:val="auto"/>
                  <w:sz w:val="18"/>
                  <w:szCs w:val="18"/>
                  <w:rPrChange w:author="Andrew Rohn" w:date="2021-11-06T01:25:00Z" w:id="453">
                    <w:rPr>
                      <w:rFonts w:eastAsiaTheme="minorEastAsia"/>
                      <w:noProof/>
                      <w:sz w:val="24"/>
                      <w:szCs w:val="24"/>
                    </w:rPr>
                  </w:rPrChange>
                </w:rPr>
                <w:tab/>
              </w:r>
              <w:r w:rsidRPr="005817CB" w:rsidDel="00BF2B1A">
                <w:rPr>
                  <w:rStyle w:val="Hyperlink"/>
                  <w:color w:val="auto"/>
                  <w:sz w:val="18"/>
                  <w:szCs w:val="18"/>
                  <w:rPrChange w:author="Andrew Rohn" w:date="2021-11-06T01:25:00Z" w:id="454">
                    <w:rPr>
                      <w:rStyle w:val="Hyperlink"/>
                      <w:noProof/>
                    </w:rPr>
                  </w:rPrChange>
                </w:rPr>
                <w:delText>User Settings Page</w:delText>
              </w:r>
              <w:r w:rsidRPr="005817CB" w:rsidDel="00BF2B1A">
                <w:rPr>
                  <w:rStyle w:val="Hyperlink"/>
                  <w:webHidden/>
                  <w:color w:val="auto"/>
                  <w:sz w:val="18"/>
                  <w:szCs w:val="18"/>
                  <w:rPrChange w:author="Andrew Rohn" w:date="2021-11-06T01:25:00Z" w:id="455">
                    <w:rPr>
                      <w:noProof/>
                      <w:webHidden/>
                    </w:rPr>
                  </w:rPrChange>
                </w:rPr>
                <w:tab/>
              </w:r>
              <w:r w:rsidRPr="005817CB" w:rsidDel="00BF2B1A">
                <w:rPr>
                  <w:rStyle w:val="Hyperlink"/>
                  <w:webHidden/>
                  <w:color w:val="auto"/>
                  <w:sz w:val="18"/>
                  <w:szCs w:val="18"/>
                  <w:rPrChange w:author="Andrew Rohn" w:date="2021-11-06T01:25:00Z" w:id="455">
                    <w:rPr>
                      <w:noProof/>
                      <w:webHidden/>
                    </w:rPr>
                  </w:rPrChange>
                </w:rPr>
                <w:delText>16</w:delText>
              </w:r>
            </w:del>
          </w:ins>
        </w:p>
        <w:p w:rsidRPr="005817CB" w:rsidR="007502E6" w:rsidDel="00BF2B1A" w:rsidP="00BF2B1A" w:rsidRDefault="007502E6" w14:paraId="58AF4D31" w14:textId="3080E394">
          <w:pPr>
            <w:pStyle w:val="TOC3"/>
            <w:rPr>
              <w:ins w:author="Joseph Kalfus" w:date="2021-11-05T21:49:00Z" w:id="456"/>
              <w:del w:author="Andrew Rohn" w:date="2021-11-06T01:19:00Z" w:id="457"/>
              <w:rStyle w:val="Hyperlink"/>
              <w:color w:val="auto"/>
              <w:sz w:val="18"/>
              <w:szCs w:val="18"/>
              <w:rPrChange w:author="Andrew Rohn" w:date="2021-11-06T01:25:00Z" w:id="458">
                <w:rPr>
                  <w:ins w:author="Joseph Kalfus" w:date="2021-11-05T21:49:00Z" w:id="459"/>
                  <w:del w:author="Andrew Rohn" w:date="2021-11-06T01:19:00Z" w:id="460"/>
                  <w:rFonts w:eastAsiaTheme="minorEastAsia"/>
                  <w:noProof/>
                  <w:sz w:val="24"/>
                  <w:szCs w:val="24"/>
                </w:rPr>
              </w:rPrChange>
            </w:rPr>
            <w:pPrChange w:author="Andrew Rohn" w:date="2021-11-06T01:20:00Z" w:id="461">
              <w:pPr>
                <w:pStyle w:val="TOC2"/>
                <w:tabs>
                  <w:tab w:val="left" w:pos="960"/>
                  <w:tab w:val="right" w:leader="dot" w:pos="9350"/>
                </w:tabs>
              </w:pPr>
            </w:pPrChange>
          </w:pPr>
          <w:ins w:author="Joseph Kalfus" w:date="2021-11-05T21:49:00Z" w:id="462">
            <w:del w:author="Andrew Rohn" w:date="2021-11-06T01:19:00Z" w:id="463">
              <w:r w:rsidRPr="005817CB" w:rsidDel="00BF2B1A">
                <w:rPr>
                  <w:rStyle w:val="Hyperlink"/>
                  <w:color w:val="auto"/>
                  <w:sz w:val="18"/>
                  <w:szCs w:val="18"/>
                  <w:rPrChange w:author="Andrew Rohn" w:date="2021-11-06T01:25:00Z" w:id="464">
                    <w:rPr>
                      <w:rStyle w:val="Hyperlink"/>
                      <w:noProof/>
                    </w:rPr>
                  </w:rPrChange>
                </w:rPr>
                <w:delText>3.8</w:delText>
              </w:r>
              <w:r w:rsidRPr="005817CB" w:rsidDel="00BF2B1A">
                <w:rPr>
                  <w:rStyle w:val="Hyperlink"/>
                  <w:color w:val="auto"/>
                  <w:sz w:val="18"/>
                  <w:szCs w:val="18"/>
                  <w:rPrChange w:author="Andrew Rohn" w:date="2021-11-06T01:25:00Z" w:id="465">
                    <w:rPr>
                      <w:rFonts w:eastAsiaTheme="minorEastAsia"/>
                      <w:noProof/>
                      <w:sz w:val="24"/>
                      <w:szCs w:val="24"/>
                    </w:rPr>
                  </w:rPrChange>
                </w:rPr>
                <w:tab/>
              </w:r>
              <w:r w:rsidRPr="005817CB" w:rsidDel="00BF2B1A">
                <w:rPr>
                  <w:rStyle w:val="Hyperlink"/>
                  <w:color w:val="auto"/>
                  <w:sz w:val="18"/>
                  <w:szCs w:val="18"/>
                  <w:rPrChange w:author="Andrew Rohn" w:date="2021-11-06T01:25:00Z" w:id="466">
                    <w:rPr>
                      <w:rStyle w:val="Hyperlink"/>
                      <w:noProof/>
                    </w:rPr>
                  </w:rPrChange>
                </w:rPr>
                <w:delText>User Trigger Page</w:delText>
              </w:r>
              <w:r w:rsidRPr="005817CB" w:rsidDel="00BF2B1A">
                <w:rPr>
                  <w:rStyle w:val="Hyperlink"/>
                  <w:webHidden/>
                  <w:color w:val="auto"/>
                  <w:sz w:val="18"/>
                  <w:szCs w:val="18"/>
                  <w:rPrChange w:author="Andrew Rohn" w:date="2021-11-06T01:25:00Z" w:id="467">
                    <w:rPr>
                      <w:noProof/>
                      <w:webHidden/>
                    </w:rPr>
                  </w:rPrChange>
                </w:rPr>
                <w:tab/>
              </w:r>
              <w:r w:rsidRPr="005817CB" w:rsidDel="00BF2B1A">
                <w:rPr>
                  <w:rStyle w:val="Hyperlink"/>
                  <w:webHidden/>
                  <w:color w:val="auto"/>
                  <w:sz w:val="18"/>
                  <w:szCs w:val="18"/>
                  <w:rPrChange w:author="Andrew Rohn" w:date="2021-11-06T01:25:00Z" w:id="467">
                    <w:rPr>
                      <w:noProof/>
                      <w:webHidden/>
                    </w:rPr>
                  </w:rPrChange>
                </w:rPr>
                <w:delText>18</w:delText>
              </w:r>
            </w:del>
          </w:ins>
        </w:p>
        <w:p w:rsidRPr="005817CB" w:rsidR="007502E6" w:rsidDel="00BF2B1A" w:rsidP="00BF2B1A" w:rsidRDefault="007502E6" w14:paraId="58313FB2" w14:textId="320A0CA8">
          <w:pPr>
            <w:pStyle w:val="TOC3"/>
            <w:rPr>
              <w:ins w:author="Joseph Kalfus" w:date="2021-11-05T21:49:00Z" w:id="468"/>
              <w:del w:author="Andrew Rohn" w:date="2021-11-06T01:19:00Z" w:id="469"/>
              <w:rStyle w:val="Hyperlink"/>
              <w:color w:val="auto"/>
              <w:sz w:val="18"/>
              <w:szCs w:val="18"/>
              <w:rPrChange w:author="Andrew Rohn" w:date="2021-11-06T01:25:00Z" w:id="470">
                <w:rPr>
                  <w:ins w:author="Joseph Kalfus" w:date="2021-11-05T21:49:00Z" w:id="471"/>
                  <w:del w:author="Andrew Rohn" w:date="2021-11-06T01:19:00Z" w:id="472"/>
                  <w:rFonts w:eastAsiaTheme="minorEastAsia"/>
                  <w:noProof/>
                  <w:sz w:val="24"/>
                  <w:szCs w:val="24"/>
                </w:rPr>
              </w:rPrChange>
            </w:rPr>
            <w:pPrChange w:author="Andrew Rohn" w:date="2021-11-06T01:20:00Z" w:id="473">
              <w:pPr>
                <w:pStyle w:val="TOC1"/>
                <w:tabs>
                  <w:tab w:val="left" w:pos="440"/>
                  <w:tab w:val="right" w:leader="dot" w:pos="9350"/>
                </w:tabs>
              </w:pPr>
            </w:pPrChange>
          </w:pPr>
          <w:ins w:author="Joseph Kalfus" w:date="2021-11-05T21:49:00Z" w:id="474">
            <w:del w:author="Andrew Rohn" w:date="2021-11-06T01:19:00Z" w:id="475">
              <w:r w:rsidRPr="005817CB" w:rsidDel="00BF2B1A">
                <w:rPr>
                  <w:rStyle w:val="Hyperlink"/>
                  <w:color w:val="auto"/>
                  <w:sz w:val="18"/>
                  <w:szCs w:val="18"/>
                  <w:rPrChange w:author="Andrew Rohn" w:date="2021-11-06T01:25:00Z" w:id="476">
                    <w:rPr>
                      <w:rStyle w:val="Hyperlink"/>
                      <w:noProof/>
                    </w:rPr>
                  </w:rPrChange>
                </w:rPr>
                <w:delText>4.</w:delText>
              </w:r>
              <w:r w:rsidRPr="005817CB" w:rsidDel="00BF2B1A">
                <w:rPr>
                  <w:rStyle w:val="Hyperlink"/>
                  <w:color w:val="auto"/>
                  <w:sz w:val="18"/>
                  <w:szCs w:val="18"/>
                  <w:rPrChange w:author="Andrew Rohn" w:date="2021-11-06T01:25:00Z" w:id="477">
                    <w:rPr>
                      <w:rFonts w:eastAsiaTheme="minorEastAsia"/>
                      <w:noProof/>
                      <w:sz w:val="24"/>
                      <w:szCs w:val="24"/>
                    </w:rPr>
                  </w:rPrChange>
                </w:rPr>
                <w:tab/>
              </w:r>
              <w:r w:rsidRPr="005817CB" w:rsidDel="00BF2B1A">
                <w:rPr>
                  <w:rStyle w:val="Hyperlink"/>
                  <w:color w:val="auto"/>
                  <w:sz w:val="18"/>
                  <w:szCs w:val="18"/>
                  <w:rPrChange w:author="Andrew Rohn" w:date="2021-11-06T01:25:00Z" w:id="478">
                    <w:rPr>
                      <w:rStyle w:val="Hyperlink"/>
                      <w:noProof/>
                    </w:rPr>
                  </w:rPrChange>
                </w:rPr>
                <w:delText>Launching the application</w:delText>
              </w:r>
              <w:r w:rsidRPr="005817CB" w:rsidDel="00BF2B1A">
                <w:rPr>
                  <w:rStyle w:val="Hyperlink"/>
                  <w:webHidden/>
                  <w:color w:val="auto"/>
                  <w:sz w:val="18"/>
                  <w:szCs w:val="18"/>
                  <w:rPrChange w:author="Andrew Rohn" w:date="2021-11-06T01:25:00Z" w:id="479">
                    <w:rPr>
                      <w:noProof/>
                      <w:webHidden/>
                    </w:rPr>
                  </w:rPrChange>
                </w:rPr>
                <w:tab/>
              </w:r>
              <w:r w:rsidRPr="005817CB" w:rsidDel="00BF2B1A">
                <w:rPr>
                  <w:rStyle w:val="Hyperlink"/>
                  <w:webHidden/>
                  <w:color w:val="auto"/>
                  <w:sz w:val="18"/>
                  <w:szCs w:val="18"/>
                  <w:rPrChange w:author="Andrew Rohn" w:date="2021-11-06T01:25:00Z" w:id="479">
                    <w:rPr>
                      <w:noProof/>
                      <w:webHidden/>
                    </w:rPr>
                  </w:rPrChange>
                </w:rPr>
                <w:delText>20</w:delText>
              </w:r>
            </w:del>
          </w:ins>
        </w:p>
        <w:p w:rsidRPr="005817CB" w:rsidR="007502E6" w:rsidDel="00BF2B1A" w:rsidP="00BF2B1A" w:rsidRDefault="007502E6" w14:paraId="746562E8" w14:textId="60A4A0FF">
          <w:pPr>
            <w:pStyle w:val="TOC3"/>
            <w:rPr>
              <w:ins w:author="Joseph Kalfus" w:date="2021-11-05T21:49:00Z" w:id="480"/>
              <w:del w:author="Andrew Rohn" w:date="2021-11-06T01:19:00Z" w:id="481"/>
              <w:rStyle w:val="Hyperlink"/>
              <w:color w:val="auto"/>
              <w:sz w:val="18"/>
              <w:szCs w:val="18"/>
              <w:rPrChange w:author="Andrew Rohn" w:date="2021-11-06T01:25:00Z" w:id="482">
                <w:rPr>
                  <w:ins w:author="Joseph Kalfus" w:date="2021-11-05T21:49:00Z" w:id="483"/>
                  <w:del w:author="Andrew Rohn" w:date="2021-11-06T01:19:00Z" w:id="484"/>
                  <w:rFonts w:eastAsiaTheme="minorEastAsia"/>
                  <w:noProof/>
                  <w:sz w:val="24"/>
                  <w:szCs w:val="24"/>
                </w:rPr>
              </w:rPrChange>
            </w:rPr>
            <w:pPrChange w:author="Andrew Rohn" w:date="2021-11-06T01:20:00Z" w:id="485">
              <w:pPr>
                <w:pStyle w:val="TOC2"/>
                <w:tabs>
                  <w:tab w:val="left" w:pos="960"/>
                  <w:tab w:val="right" w:leader="dot" w:pos="9350"/>
                </w:tabs>
              </w:pPr>
            </w:pPrChange>
          </w:pPr>
          <w:ins w:author="Joseph Kalfus" w:date="2021-11-05T21:49:00Z" w:id="486">
            <w:del w:author="Andrew Rohn" w:date="2021-11-06T01:19:00Z" w:id="487">
              <w:r w:rsidRPr="005817CB" w:rsidDel="00BF2B1A">
                <w:rPr>
                  <w:rStyle w:val="Hyperlink"/>
                  <w:color w:val="auto"/>
                  <w:sz w:val="18"/>
                  <w:szCs w:val="18"/>
                  <w:rPrChange w:author="Andrew Rohn" w:date="2021-11-06T01:25:00Z" w:id="488">
                    <w:rPr>
                      <w:rStyle w:val="Hyperlink"/>
                      <w:noProof/>
                    </w:rPr>
                  </w:rPrChange>
                </w:rPr>
                <w:delText>4.1</w:delText>
              </w:r>
              <w:r w:rsidRPr="005817CB" w:rsidDel="00BF2B1A">
                <w:rPr>
                  <w:rStyle w:val="Hyperlink"/>
                  <w:color w:val="auto"/>
                  <w:sz w:val="18"/>
                  <w:szCs w:val="18"/>
                  <w:rPrChange w:author="Andrew Rohn" w:date="2021-11-06T01:25:00Z" w:id="489">
                    <w:rPr>
                      <w:rFonts w:eastAsiaTheme="minorEastAsia"/>
                      <w:noProof/>
                      <w:sz w:val="24"/>
                      <w:szCs w:val="24"/>
                    </w:rPr>
                  </w:rPrChange>
                </w:rPr>
                <w:tab/>
              </w:r>
              <w:r w:rsidRPr="005817CB" w:rsidDel="00BF2B1A">
                <w:rPr>
                  <w:rStyle w:val="Hyperlink"/>
                  <w:color w:val="auto"/>
                  <w:sz w:val="18"/>
                  <w:szCs w:val="18"/>
                  <w:rPrChange w:author="Andrew Rohn" w:date="2021-11-06T01:25:00Z" w:id="490">
                    <w:rPr>
                      <w:rStyle w:val="Hyperlink"/>
                      <w:noProof/>
                    </w:rPr>
                  </w:rPrChange>
                </w:rPr>
                <w:delText>Memory Magic Splash</w:delText>
              </w:r>
              <w:r w:rsidRPr="005817CB" w:rsidDel="00BF2B1A">
                <w:rPr>
                  <w:rStyle w:val="Hyperlink"/>
                  <w:webHidden/>
                  <w:color w:val="auto"/>
                  <w:sz w:val="18"/>
                  <w:szCs w:val="18"/>
                  <w:rPrChange w:author="Andrew Rohn" w:date="2021-11-06T01:25:00Z" w:id="491">
                    <w:rPr>
                      <w:noProof/>
                      <w:webHidden/>
                    </w:rPr>
                  </w:rPrChange>
                </w:rPr>
                <w:tab/>
              </w:r>
              <w:r w:rsidRPr="005817CB" w:rsidDel="00BF2B1A">
                <w:rPr>
                  <w:rStyle w:val="Hyperlink"/>
                  <w:webHidden/>
                  <w:color w:val="auto"/>
                  <w:sz w:val="18"/>
                  <w:szCs w:val="18"/>
                  <w:rPrChange w:author="Andrew Rohn" w:date="2021-11-06T01:25:00Z" w:id="491">
                    <w:rPr>
                      <w:noProof/>
                      <w:webHidden/>
                    </w:rPr>
                  </w:rPrChange>
                </w:rPr>
                <w:delText>20</w:delText>
              </w:r>
            </w:del>
          </w:ins>
        </w:p>
        <w:p w:rsidRPr="005817CB" w:rsidR="007502E6" w:rsidDel="00BF2B1A" w:rsidP="00BF2B1A" w:rsidRDefault="007502E6" w14:paraId="709056EA" w14:textId="5F4C067B">
          <w:pPr>
            <w:pStyle w:val="TOC3"/>
            <w:rPr>
              <w:ins w:author="Joseph Kalfus" w:date="2021-11-05T21:49:00Z" w:id="492"/>
              <w:del w:author="Andrew Rohn" w:date="2021-11-06T01:19:00Z" w:id="493"/>
              <w:rStyle w:val="Hyperlink"/>
              <w:color w:val="auto"/>
              <w:sz w:val="18"/>
              <w:szCs w:val="18"/>
              <w:rPrChange w:author="Andrew Rohn" w:date="2021-11-06T01:25:00Z" w:id="494">
                <w:rPr>
                  <w:ins w:author="Joseph Kalfus" w:date="2021-11-05T21:49:00Z" w:id="495"/>
                  <w:del w:author="Andrew Rohn" w:date="2021-11-06T01:19:00Z" w:id="496"/>
                  <w:rFonts w:eastAsiaTheme="minorEastAsia"/>
                  <w:noProof/>
                  <w:sz w:val="24"/>
                  <w:szCs w:val="24"/>
                </w:rPr>
              </w:rPrChange>
            </w:rPr>
            <w:pPrChange w:author="Andrew Rohn" w:date="2021-11-06T01:20:00Z" w:id="497">
              <w:pPr>
                <w:pStyle w:val="TOC2"/>
                <w:tabs>
                  <w:tab w:val="left" w:pos="960"/>
                  <w:tab w:val="right" w:leader="dot" w:pos="9350"/>
                </w:tabs>
              </w:pPr>
            </w:pPrChange>
          </w:pPr>
          <w:ins w:author="Joseph Kalfus" w:date="2021-11-05T21:49:00Z" w:id="498">
            <w:del w:author="Andrew Rohn" w:date="2021-11-06T01:19:00Z" w:id="499">
              <w:r w:rsidRPr="005817CB" w:rsidDel="00BF2B1A">
                <w:rPr>
                  <w:rStyle w:val="Hyperlink"/>
                  <w:color w:val="auto"/>
                  <w:sz w:val="18"/>
                  <w:szCs w:val="18"/>
                  <w:rPrChange w:author="Andrew Rohn" w:date="2021-11-06T01:25:00Z" w:id="500">
                    <w:rPr>
                      <w:rStyle w:val="Hyperlink"/>
                      <w:noProof/>
                    </w:rPr>
                  </w:rPrChange>
                </w:rPr>
                <w:delText>4.2</w:delText>
              </w:r>
              <w:r w:rsidRPr="005817CB" w:rsidDel="00BF2B1A">
                <w:rPr>
                  <w:rStyle w:val="Hyperlink"/>
                  <w:color w:val="auto"/>
                  <w:sz w:val="18"/>
                  <w:szCs w:val="18"/>
                  <w:rPrChange w:author="Andrew Rohn" w:date="2021-11-06T01:25:00Z" w:id="501">
                    <w:rPr>
                      <w:rFonts w:eastAsiaTheme="minorEastAsia"/>
                      <w:noProof/>
                      <w:sz w:val="24"/>
                      <w:szCs w:val="24"/>
                    </w:rPr>
                  </w:rPrChange>
                </w:rPr>
                <w:tab/>
              </w:r>
              <w:r w:rsidRPr="005817CB" w:rsidDel="00BF2B1A">
                <w:rPr>
                  <w:rStyle w:val="Hyperlink"/>
                  <w:color w:val="auto"/>
                  <w:sz w:val="18"/>
                  <w:szCs w:val="18"/>
                  <w:rPrChange w:author="Andrew Rohn" w:date="2021-11-06T01:25:00Z" w:id="502">
                    <w:rPr>
                      <w:rStyle w:val="Hyperlink"/>
                      <w:noProof/>
                    </w:rPr>
                  </w:rPrChange>
                </w:rPr>
                <w:delText>Onboarding Select Language Screen</w:delText>
              </w:r>
              <w:r w:rsidRPr="005817CB" w:rsidDel="00BF2B1A">
                <w:rPr>
                  <w:rStyle w:val="Hyperlink"/>
                  <w:webHidden/>
                  <w:color w:val="auto"/>
                  <w:sz w:val="18"/>
                  <w:szCs w:val="18"/>
                  <w:rPrChange w:author="Andrew Rohn" w:date="2021-11-06T01:25:00Z" w:id="503">
                    <w:rPr>
                      <w:noProof/>
                      <w:webHidden/>
                    </w:rPr>
                  </w:rPrChange>
                </w:rPr>
                <w:tab/>
              </w:r>
              <w:r w:rsidRPr="005817CB" w:rsidDel="00BF2B1A">
                <w:rPr>
                  <w:rStyle w:val="Hyperlink"/>
                  <w:webHidden/>
                  <w:color w:val="auto"/>
                  <w:sz w:val="18"/>
                  <w:szCs w:val="18"/>
                  <w:rPrChange w:author="Andrew Rohn" w:date="2021-11-06T01:25:00Z" w:id="503">
                    <w:rPr>
                      <w:noProof/>
                      <w:webHidden/>
                    </w:rPr>
                  </w:rPrChange>
                </w:rPr>
                <w:delText>21</w:delText>
              </w:r>
            </w:del>
          </w:ins>
        </w:p>
        <w:p w:rsidRPr="005817CB" w:rsidR="007502E6" w:rsidDel="00BF2B1A" w:rsidP="00BF2B1A" w:rsidRDefault="007502E6" w14:paraId="6C6339EE" w14:textId="161668E6">
          <w:pPr>
            <w:pStyle w:val="TOC3"/>
            <w:rPr>
              <w:ins w:author="Joseph Kalfus" w:date="2021-11-05T21:49:00Z" w:id="504"/>
              <w:del w:author="Andrew Rohn" w:date="2021-11-06T01:19:00Z" w:id="505"/>
              <w:rStyle w:val="Hyperlink"/>
              <w:color w:val="auto"/>
              <w:sz w:val="18"/>
              <w:szCs w:val="18"/>
              <w:rPrChange w:author="Andrew Rohn" w:date="2021-11-06T01:25:00Z" w:id="506">
                <w:rPr>
                  <w:ins w:author="Joseph Kalfus" w:date="2021-11-05T21:49:00Z" w:id="507"/>
                  <w:del w:author="Andrew Rohn" w:date="2021-11-06T01:19:00Z" w:id="508"/>
                  <w:rFonts w:eastAsiaTheme="minorEastAsia"/>
                  <w:noProof/>
                  <w:sz w:val="24"/>
                  <w:szCs w:val="24"/>
                </w:rPr>
              </w:rPrChange>
            </w:rPr>
            <w:pPrChange w:author="Andrew Rohn" w:date="2021-11-06T01:20:00Z" w:id="509">
              <w:pPr>
                <w:pStyle w:val="TOC2"/>
                <w:tabs>
                  <w:tab w:val="left" w:pos="960"/>
                  <w:tab w:val="right" w:leader="dot" w:pos="9350"/>
                </w:tabs>
              </w:pPr>
            </w:pPrChange>
          </w:pPr>
          <w:ins w:author="Joseph Kalfus" w:date="2021-11-05T21:49:00Z" w:id="510">
            <w:del w:author="Andrew Rohn" w:date="2021-11-06T01:19:00Z" w:id="511">
              <w:r w:rsidRPr="005817CB" w:rsidDel="00BF2B1A">
                <w:rPr>
                  <w:rStyle w:val="Hyperlink"/>
                  <w:color w:val="auto"/>
                  <w:sz w:val="18"/>
                  <w:szCs w:val="18"/>
                  <w:rPrChange w:author="Andrew Rohn" w:date="2021-11-06T01:25:00Z" w:id="512">
                    <w:rPr>
                      <w:rStyle w:val="Hyperlink"/>
                      <w:noProof/>
                    </w:rPr>
                  </w:rPrChange>
                </w:rPr>
                <w:delText>4.3</w:delText>
              </w:r>
              <w:r w:rsidRPr="005817CB" w:rsidDel="00BF2B1A">
                <w:rPr>
                  <w:rStyle w:val="Hyperlink"/>
                  <w:color w:val="auto"/>
                  <w:sz w:val="18"/>
                  <w:szCs w:val="18"/>
                  <w:rPrChange w:author="Andrew Rohn" w:date="2021-11-06T01:25:00Z" w:id="513">
                    <w:rPr>
                      <w:rFonts w:eastAsiaTheme="minorEastAsia"/>
                      <w:noProof/>
                      <w:sz w:val="24"/>
                      <w:szCs w:val="24"/>
                    </w:rPr>
                  </w:rPrChange>
                </w:rPr>
                <w:tab/>
              </w:r>
              <w:r w:rsidRPr="005817CB" w:rsidDel="00BF2B1A">
                <w:rPr>
                  <w:rStyle w:val="Hyperlink"/>
                  <w:color w:val="auto"/>
                  <w:sz w:val="18"/>
                  <w:szCs w:val="18"/>
                  <w:rPrChange w:author="Andrew Rohn" w:date="2021-11-06T01:25:00Z" w:id="514">
                    <w:rPr>
                      <w:rStyle w:val="Hyperlink"/>
                      <w:noProof/>
                    </w:rPr>
                  </w:rPrChange>
                </w:rPr>
                <w:delText>Onboarding Permission Screen</w:delText>
              </w:r>
              <w:r w:rsidRPr="005817CB" w:rsidDel="00BF2B1A">
                <w:rPr>
                  <w:rStyle w:val="Hyperlink"/>
                  <w:webHidden/>
                  <w:color w:val="auto"/>
                  <w:sz w:val="18"/>
                  <w:szCs w:val="18"/>
                  <w:rPrChange w:author="Andrew Rohn" w:date="2021-11-06T01:25:00Z" w:id="515">
                    <w:rPr>
                      <w:noProof/>
                      <w:webHidden/>
                    </w:rPr>
                  </w:rPrChange>
                </w:rPr>
                <w:tab/>
              </w:r>
              <w:r w:rsidRPr="005817CB" w:rsidDel="00BF2B1A">
                <w:rPr>
                  <w:rStyle w:val="Hyperlink"/>
                  <w:webHidden/>
                  <w:color w:val="auto"/>
                  <w:sz w:val="18"/>
                  <w:szCs w:val="18"/>
                  <w:rPrChange w:author="Andrew Rohn" w:date="2021-11-06T01:25:00Z" w:id="515">
                    <w:rPr>
                      <w:noProof/>
                      <w:webHidden/>
                    </w:rPr>
                  </w:rPrChange>
                </w:rPr>
                <w:delText>23</w:delText>
              </w:r>
            </w:del>
          </w:ins>
        </w:p>
        <w:p w:rsidRPr="005817CB" w:rsidR="007502E6" w:rsidDel="00BF2B1A" w:rsidP="00BF2B1A" w:rsidRDefault="007502E6" w14:paraId="35B24118" w14:textId="6EA9EBA1">
          <w:pPr>
            <w:pStyle w:val="TOC3"/>
            <w:rPr>
              <w:ins w:author="Joseph Kalfus" w:date="2021-11-05T21:49:00Z" w:id="516"/>
              <w:del w:author="Andrew Rohn" w:date="2021-11-06T01:19:00Z" w:id="517"/>
              <w:rStyle w:val="Hyperlink"/>
              <w:color w:val="auto"/>
              <w:sz w:val="18"/>
              <w:szCs w:val="18"/>
              <w:rPrChange w:author="Andrew Rohn" w:date="2021-11-06T01:25:00Z" w:id="518">
                <w:rPr>
                  <w:ins w:author="Joseph Kalfus" w:date="2021-11-05T21:49:00Z" w:id="519"/>
                  <w:del w:author="Andrew Rohn" w:date="2021-11-06T01:19:00Z" w:id="520"/>
                  <w:rFonts w:eastAsiaTheme="minorEastAsia"/>
                  <w:noProof/>
                  <w:sz w:val="24"/>
                  <w:szCs w:val="24"/>
                </w:rPr>
              </w:rPrChange>
            </w:rPr>
            <w:pPrChange w:author="Andrew Rohn" w:date="2021-11-06T01:20:00Z" w:id="521">
              <w:pPr>
                <w:pStyle w:val="TOC2"/>
                <w:tabs>
                  <w:tab w:val="left" w:pos="960"/>
                  <w:tab w:val="right" w:leader="dot" w:pos="9350"/>
                </w:tabs>
              </w:pPr>
            </w:pPrChange>
          </w:pPr>
          <w:ins w:author="Joseph Kalfus" w:date="2021-11-05T21:49:00Z" w:id="522">
            <w:del w:author="Andrew Rohn" w:date="2021-11-06T01:19:00Z" w:id="523">
              <w:r w:rsidRPr="005817CB" w:rsidDel="00BF2B1A">
                <w:rPr>
                  <w:rStyle w:val="Hyperlink"/>
                  <w:color w:val="auto"/>
                  <w:sz w:val="18"/>
                  <w:szCs w:val="18"/>
                  <w:rPrChange w:author="Andrew Rohn" w:date="2021-11-06T01:25:00Z" w:id="524">
                    <w:rPr>
                      <w:rStyle w:val="Hyperlink"/>
                      <w:noProof/>
                    </w:rPr>
                  </w:rPrChange>
                </w:rPr>
                <w:delText>4.4</w:delText>
              </w:r>
              <w:r w:rsidRPr="005817CB" w:rsidDel="00BF2B1A">
                <w:rPr>
                  <w:rStyle w:val="Hyperlink"/>
                  <w:color w:val="auto"/>
                  <w:sz w:val="18"/>
                  <w:szCs w:val="18"/>
                  <w:rPrChange w:author="Andrew Rohn" w:date="2021-11-06T01:25:00Z" w:id="525">
                    <w:rPr>
                      <w:rFonts w:eastAsiaTheme="minorEastAsia"/>
                      <w:noProof/>
                      <w:sz w:val="24"/>
                      <w:szCs w:val="24"/>
                    </w:rPr>
                  </w:rPrChange>
                </w:rPr>
                <w:tab/>
              </w:r>
              <w:r w:rsidRPr="005817CB" w:rsidDel="00BF2B1A">
                <w:rPr>
                  <w:rStyle w:val="Hyperlink"/>
                  <w:color w:val="auto"/>
                  <w:sz w:val="18"/>
                  <w:szCs w:val="18"/>
                  <w:rPrChange w:author="Andrew Rohn" w:date="2021-11-06T01:25:00Z" w:id="526">
                    <w:rPr>
                      <w:rStyle w:val="Hyperlink"/>
                      <w:noProof/>
                    </w:rPr>
                  </w:rPrChange>
                </w:rPr>
                <w:delText>Onboarding Introduction Screen</w:delText>
              </w:r>
              <w:r w:rsidRPr="005817CB" w:rsidDel="00BF2B1A">
                <w:rPr>
                  <w:rStyle w:val="Hyperlink"/>
                  <w:webHidden/>
                  <w:color w:val="auto"/>
                  <w:sz w:val="18"/>
                  <w:szCs w:val="18"/>
                  <w:rPrChange w:author="Andrew Rohn" w:date="2021-11-06T01:25:00Z" w:id="527">
                    <w:rPr>
                      <w:noProof/>
                      <w:webHidden/>
                    </w:rPr>
                  </w:rPrChange>
                </w:rPr>
                <w:tab/>
              </w:r>
              <w:r w:rsidRPr="005817CB" w:rsidDel="00BF2B1A">
                <w:rPr>
                  <w:rStyle w:val="Hyperlink"/>
                  <w:webHidden/>
                  <w:color w:val="auto"/>
                  <w:sz w:val="18"/>
                  <w:szCs w:val="18"/>
                  <w:rPrChange w:author="Andrew Rohn" w:date="2021-11-06T01:25:00Z" w:id="527">
                    <w:rPr>
                      <w:noProof/>
                      <w:webHidden/>
                    </w:rPr>
                  </w:rPrChange>
                </w:rPr>
                <w:delText>27</w:delText>
              </w:r>
            </w:del>
          </w:ins>
        </w:p>
        <w:p w:rsidRPr="005817CB" w:rsidR="007502E6" w:rsidDel="00BF2B1A" w:rsidP="00BF2B1A" w:rsidRDefault="007502E6" w14:paraId="12780346" w14:textId="737AA905">
          <w:pPr>
            <w:pStyle w:val="TOC3"/>
            <w:rPr>
              <w:ins w:author="Joseph Kalfus" w:date="2021-11-05T21:49:00Z" w:id="528"/>
              <w:del w:author="Andrew Rohn" w:date="2021-11-06T01:19:00Z" w:id="529"/>
              <w:rStyle w:val="Hyperlink"/>
              <w:color w:val="auto"/>
              <w:sz w:val="18"/>
              <w:szCs w:val="18"/>
              <w:rPrChange w:author="Andrew Rohn" w:date="2021-11-06T01:25:00Z" w:id="530">
                <w:rPr>
                  <w:ins w:author="Joseph Kalfus" w:date="2021-11-05T21:49:00Z" w:id="531"/>
                  <w:del w:author="Andrew Rohn" w:date="2021-11-06T01:19:00Z" w:id="532"/>
                  <w:rFonts w:eastAsiaTheme="minorEastAsia"/>
                  <w:noProof/>
                  <w:sz w:val="24"/>
                  <w:szCs w:val="24"/>
                </w:rPr>
              </w:rPrChange>
            </w:rPr>
            <w:pPrChange w:author="Andrew Rohn" w:date="2021-11-06T01:20:00Z" w:id="533">
              <w:pPr>
                <w:pStyle w:val="TOC2"/>
                <w:tabs>
                  <w:tab w:val="left" w:pos="960"/>
                  <w:tab w:val="right" w:leader="dot" w:pos="9350"/>
                </w:tabs>
              </w:pPr>
            </w:pPrChange>
          </w:pPr>
          <w:ins w:author="Joseph Kalfus" w:date="2021-11-05T21:49:00Z" w:id="534">
            <w:del w:author="Andrew Rohn" w:date="2021-11-06T01:19:00Z" w:id="535">
              <w:r w:rsidRPr="005817CB" w:rsidDel="00BF2B1A">
                <w:rPr>
                  <w:rStyle w:val="Hyperlink"/>
                  <w:color w:val="auto"/>
                  <w:sz w:val="18"/>
                  <w:szCs w:val="18"/>
                  <w:rPrChange w:author="Andrew Rohn" w:date="2021-11-06T01:25:00Z" w:id="536">
                    <w:rPr>
                      <w:rStyle w:val="Hyperlink"/>
                      <w:noProof/>
                    </w:rPr>
                  </w:rPrChange>
                </w:rPr>
                <w:delText>4.5</w:delText>
              </w:r>
              <w:r w:rsidRPr="005817CB" w:rsidDel="00BF2B1A">
                <w:rPr>
                  <w:rStyle w:val="Hyperlink"/>
                  <w:color w:val="auto"/>
                  <w:sz w:val="18"/>
                  <w:szCs w:val="18"/>
                  <w:rPrChange w:author="Andrew Rohn" w:date="2021-11-06T01:25:00Z" w:id="537">
                    <w:rPr>
                      <w:rFonts w:eastAsiaTheme="minorEastAsia"/>
                      <w:noProof/>
                      <w:sz w:val="24"/>
                      <w:szCs w:val="24"/>
                    </w:rPr>
                  </w:rPrChange>
                </w:rPr>
                <w:tab/>
              </w:r>
              <w:r w:rsidRPr="005817CB" w:rsidDel="00BF2B1A">
                <w:rPr>
                  <w:rStyle w:val="Hyperlink"/>
                  <w:color w:val="auto"/>
                  <w:sz w:val="18"/>
                  <w:szCs w:val="18"/>
                  <w:rPrChange w:author="Andrew Rohn" w:date="2021-11-06T01:25:00Z" w:id="538">
                    <w:rPr>
                      <w:rStyle w:val="Hyperlink"/>
                      <w:noProof/>
                    </w:rPr>
                  </w:rPrChange>
                </w:rPr>
                <w:delText>Onboarding Home Screen</w:delText>
              </w:r>
              <w:r w:rsidRPr="005817CB" w:rsidDel="00BF2B1A">
                <w:rPr>
                  <w:rStyle w:val="Hyperlink"/>
                  <w:webHidden/>
                  <w:color w:val="auto"/>
                  <w:sz w:val="18"/>
                  <w:szCs w:val="18"/>
                  <w:rPrChange w:author="Andrew Rohn" w:date="2021-11-06T01:25:00Z" w:id="539">
                    <w:rPr>
                      <w:noProof/>
                      <w:webHidden/>
                    </w:rPr>
                  </w:rPrChange>
                </w:rPr>
                <w:tab/>
              </w:r>
              <w:r w:rsidRPr="005817CB" w:rsidDel="00BF2B1A">
                <w:rPr>
                  <w:rStyle w:val="Hyperlink"/>
                  <w:webHidden/>
                  <w:color w:val="auto"/>
                  <w:sz w:val="18"/>
                  <w:szCs w:val="18"/>
                  <w:rPrChange w:author="Andrew Rohn" w:date="2021-11-06T01:25:00Z" w:id="539">
                    <w:rPr>
                      <w:noProof/>
                      <w:webHidden/>
                    </w:rPr>
                  </w:rPrChange>
                </w:rPr>
                <w:delText>28</w:delText>
              </w:r>
            </w:del>
          </w:ins>
        </w:p>
        <w:p w:rsidRPr="005817CB" w:rsidR="007502E6" w:rsidDel="00BF2B1A" w:rsidP="00BF2B1A" w:rsidRDefault="007502E6" w14:paraId="212247D5" w14:textId="275E1AF2">
          <w:pPr>
            <w:pStyle w:val="TOC3"/>
            <w:rPr>
              <w:ins w:author="Joseph Kalfus" w:date="2021-11-05T21:49:00Z" w:id="540"/>
              <w:del w:author="Andrew Rohn" w:date="2021-11-06T01:19:00Z" w:id="541"/>
              <w:rStyle w:val="Hyperlink"/>
              <w:color w:val="auto"/>
              <w:sz w:val="18"/>
              <w:szCs w:val="18"/>
              <w:rPrChange w:author="Andrew Rohn" w:date="2021-11-06T01:25:00Z" w:id="542">
                <w:rPr>
                  <w:ins w:author="Joseph Kalfus" w:date="2021-11-05T21:49:00Z" w:id="543"/>
                  <w:del w:author="Andrew Rohn" w:date="2021-11-06T01:19:00Z" w:id="544"/>
                  <w:rFonts w:eastAsiaTheme="minorEastAsia"/>
                  <w:noProof/>
                  <w:sz w:val="24"/>
                  <w:szCs w:val="24"/>
                </w:rPr>
              </w:rPrChange>
            </w:rPr>
            <w:pPrChange w:author="Andrew Rohn" w:date="2021-11-06T01:20:00Z" w:id="545">
              <w:pPr>
                <w:pStyle w:val="TOC2"/>
                <w:tabs>
                  <w:tab w:val="left" w:pos="960"/>
                  <w:tab w:val="right" w:leader="dot" w:pos="9350"/>
                </w:tabs>
              </w:pPr>
            </w:pPrChange>
          </w:pPr>
          <w:ins w:author="Joseph Kalfus" w:date="2021-11-05T21:49:00Z" w:id="546">
            <w:del w:author="Andrew Rohn" w:date="2021-11-06T01:19:00Z" w:id="547">
              <w:r w:rsidRPr="005817CB" w:rsidDel="00BF2B1A">
                <w:rPr>
                  <w:rStyle w:val="Hyperlink"/>
                  <w:color w:val="auto"/>
                  <w:sz w:val="18"/>
                  <w:szCs w:val="18"/>
                  <w:rPrChange w:author="Andrew Rohn" w:date="2021-11-06T01:25:00Z" w:id="548">
                    <w:rPr>
                      <w:rStyle w:val="Hyperlink"/>
                      <w:noProof/>
                    </w:rPr>
                  </w:rPrChange>
                </w:rPr>
                <w:delText>4.6</w:delText>
              </w:r>
              <w:r w:rsidRPr="005817CB" w:rsidDel="00BF2B1A">
                <w:rPr>
                  <w:rStyle w:val="Hyperlink"/>
                  <w:color w:val="auto"/>
                  <w:sz w:val="18"/>
                  <w:szCs w:val="18"/>
                  <w:rPrChange w:author="Andrew Rohn" w:date="2021-11-06T01:25:00Z" w:id="549">
                    <w:rPr>
                      <w:rFonts w:eastAsiaTheme="minorEastAsia"/>
                      <w:noProof/>
                      <w:sz w:val="24"/>
                      <w:szCs w:val="24"/>
                    </w:rPr>
                  </w:rPrChange>
                </w:rPr>
                <w:tab/>
              </w:r>
              <w:r w:rsidRPr="005817CB" w:rsidDel="00BF2B1A">
                <w:rPr>
                  <w:rStyle w:val="Hyperlink"/>
                  <w:color w:val="auto"/>
                  <w:sz w:val="18"/>
                  <w:szCs w:val="18"/>
                  <w:rPrChange w:author="Andrew Rohn" w:date="2021-11-06T01:25:00Z" w:id="550">
                    <w:rPr>
                      <w:rStyle w:val="Hyperlink"/>
                      <w:noProof/>
                    </w:rPr>
                  </w:rPrChange>
                </w:rPr>
                <w:delText>Home Screen</w:delText>
              </w:r>
              <w:r w:rsidRPr="005817CB" w:rsidDel="00BF2B1A">
                <w:rPr>
                  <w:rStyle w:val="Hyperlink"/>
                  <w:webHidden/>
                  <w:color w:val="auto"/>
                  <w:sz w:val="18"/>
                  <w:szCs w:val="18"/>
                  <w:rPrChange w:author="Andrew Rohn" w:date="2021-11-06T01:25:00Z" w:id="551">
                    <w:rPr>
                      <w:noProof/>
                      <w:webHidden/>
                    </w:rPr>
                  </w:rPrChange>
                </w:rPr>
                <w:tab/>
              </w:r>
              <w:r w:rsidRPr="005817CB" w:rsidDel="00BF2B1A">
                <w:rPr>
                  <w:rStyle w:val="Hyperlink"/>
                  <w:webHidden/>
                  <w:color w:val="auto"/>
                  <w:sz w:val="18"/>
                  <w:szCs w:val="18"/>
                  <w:rPrChange w:author="Andrew Rohn" w:date="2021-11-06T01:25:00Z" w:id="551">
                    <w:rPr>
                      <w:noProof/>
                      <w:webHidden/>
                    </w:rPr>
                  </w:rPrChange>
                </w:rPr>
                <w:delText>28</w:delText>
              </w:r>
            </w:del>
          </w:ins>
        </w:p>
        <w:p w:rsidRPr="005817CB" w:rsidR="007502E6" w:rsidDel="00BF2B1A" w:rsidP="00BF2B1A" w:rsidRDefault="007502E6" w14:paraId="3B2A8115" w14:textId="066D49B1">
          <w:pPr>
            <w:pStyle w:val="TOC3"/>
            <w:rPr>
              <w:ins w:author="Joseph Kalfus" w:date="2021-11-05T21:49:00Z" w:id="552"/>
              <w:del w:author="Andrew Rohn" w:date="2021-11-06T01:19:00Z" w:id="553"/>
              <w:rStyle w:val="Hyperlink"/>
              <w:color w:val="auto"/>
              <w:sz w:val="18"/>
              <w:szCs w:val="18"/>
              <w:rPrChange w:author="Andrew Rohn" w:date="2021-11-06T01:25:00Z" w:id="554">
                <w:rPr>
                  <w:ins w:author="Joseph Kalfus" w:date="2021-11-05T21:49:00Z" w:id="555"/>
                  <w:del w:author="Andrew Rohn" w:date="2021-11-06T01:19:00Z" w:id="556"/>
                  <w:rFonts w:eastAsiaTheme="minorEastAsia"/>
                  <w:noProof/>
                  <w:sz w:val="24"/>
                  <w:szCs w:val="24"/>
                </w:rPr>
              </w:rPrChange>
            </w:rPr>
            <w:pPrChange w:author="Andrew Rohn" w:date="2021-11-06T01:20:00Z" w:id="557">
              <w:pPr>
                <w:pStyle w:val="TOC1"/>
                <w:tabs>
                  <w:tab w:val="left" w:pos="440"/>
                  <w:tab w:val="right" w:leader="dot" w:pos="9350"/>
                </w:tabs>
              </w:pPr>
            </w:pPrChange>
          </w:pPr>
          <w:ins w:author="Joseph Kalfus" w:date="2021-11-05T21:49:00Z" w:id="558">
            <w:del w:author="Andrew Rohn" w:date="2021-11-06T01:19:00Z" w:id="559">
              <w:r w:rsidRPr="005817CB" w:rsidDel="00BF2B1A">
                <w:rPr>
                  <w:rStyle w:val="Hyperlink"/>
                  <w:color w:val="auto"/>
                  <w:sz w:val="18"/>
                  <w:szCs w:val="18"/>
                  <w:rPrChange w:author="Andrew Rohn" w:date="2021-11-06T01:25:00Z" w:id="560">
                    <w:rPr>
                      <w:rStyle w:val="Hyperlink"/>
                      <w:noProof/>
                    </w:rPr>
                  </w:rPrChange>
                </w:rPr>
                <w:delText>5.</w:delText>
              </w:r>
              <w:r w:rsidRPr="005817CB" w:rsidDel="00BF2B1A">
                <w:rPr>
                  <w:rStyle w:val="Hyperlink"/>
                  <w:color w:val="auto"/>
                  <w:sz w:val="18"/>
                  <w:szCs w:val="18"/>
                  <w:rPrChange w:author="Andrew Rohn" w:date="2021-11-06T01:25:00Z" w:id="561">
                    <w:rPr>
                      <w:rFonts w:eastAsiaTheme="minorEastAsia"/>
                      <w:noProof/>
                      <w:sz w:val="24"/>
                      <w:szCs w:val="24"/>
                    </w:rPr>
                  </w:rPrChange>
                </w:rPr>
                <w:tab/>
              </w:r>
              <w:r w:rsidRPr="005817CB" w:rsidDel="00BF2B1A">
                <w:rPr>
                  <w:rStyle w:val="Hyperlink"/>
                  <w:color w:val="auto"/>
                  <w:sz w:val="18"/>
                  <w:szCs w:val="18"/>
                  <w:rPrChange w:author="Andrew Rohn" w:date="2021-11-06T01:25:00Z" w:id="562">
                    <w:rPr>
                      <w:rStyle w:val="Hyperlink"/>
                      <w:noProof/>
                    </w:rPr>
                  </w:rPrChange>
                </w:rPr>
                <w:delText>Step-by-Step Guides</w:delText>
              </w:r>
              <w:r w:rsidRPr="005817CB" w:rsidDel="00BF2B1A">
                <w:rPr>
                  <w:rStyle w:val="Hyperlink"/>
                  <w:webHidden/>
                  <w:color w:val="auto"/>
                  <w:sz w:val="18"/>
                  <w:szCs w:val="18"/>
                  <w:rPrChange w:author="Andrew Rohn" w:date="2021-11-06T01:25:00Z" w:id="563">
                    <w:rPr>
                      <w:noProof/>
                      <w:webHidden/>
                    </w:rPr>
                  </w:rPrChange>
                </w:rPr>
                <w:tab/>
              </w:r>
              <w:r w:rsidRPr="005817CB" w:rsidDel="00BF2B1A">
                <w:rPr>
                  <w:rStyle w:val="Hyperlink"/>
                  <w:webHidden/>
                  <w:color w:val="auto"/>
                  <w:sz w:val="18"/>
                  <w:szCs w:val="18"/>
                  <w:rPrChange w:author="Andrew Rohn" w:date="2021-11-06T01:25:00Z" w:id="563">
                    <w:rPr>
                      <w:noProof/>
                      <w:webHidden/>
                    </w:rPr>
                  </w:rPrChange>
                </w:rPr>
                <w:delText>30</w:delText>
              </w:r>
            </w:del>
          </w:ins>
        </w:p>
        <w:p w:rsidRPr="005817CB" w:rsidR="007502E6" w:rsidDel="00BF2B1A" w:rsidP="00BF2B1A" w:rsidRDefault="007502E6" w14:paraId="68A6E023" w14:textId="29C4AA45">
          <w:pPr>
            <w:pStyle w:val="TOC3"/>
            <w:rPr>
              <w:ins w:author="Joseph Kalfus" w:date="2021-11-05T21:49:00Z" w:id="564"/>
              <w:del w:author="Andrew Rohn" w:date="2021-11-06T01:19:00Z" w:id="565"/>
              <w:rStyle w:val="Hyperlink"/>
              <w:color w:val="auto"/>
              <w:sz w:val="18"/>
              <w:szCs w:val="18"/>
              <w:rPrChange w:author="Andrew Rohn" w:date="2021-11-06T01:25:00Z" w:id="566">
                <w:rPr>
                  <w:ins w:author="Joseph Kalfus" w:date="2021-11-05T21:49:00Z" w:id="567"/>
                  <w:del w:author="Andrew Rohn" w:date="2021-11-06T01:19:00Z" w:id="568"/>
                  <w:rFonts w:eastAsiaTheme="minorEastAsia"/>
                  <w:noProof/>
                  <w:sz w:val="24"/>
                  <w:szCs w:val="24"/>
                </w:rPr>
              </w:rPrChange>
            </w:rPr>
            <w:pPrChange w:author="Andrew Rohn" w:date="2021-11-06T01:20:00Z" w:id="569">
              <w:pPr>
                <w:pStyle w:val="TOC2"/>
                <w:tabs>
                  <w:tab w:val="left" w:pos="960"/>
                  <w:tab w:val="right" w:leader="dot" w:pos="9350"/>
                </w:tabs>
              </w:pPr>
            </w:pPrChange>
          </w:pPr>
          <w:ins w:author="Joseph Kalfus" w:date="2021-11-05T21:49:00Z" w:id="570">
            <w:del w:author="Andrew Rohn" w:date="2021-11-06T01:19:00Z" w:id="571">
              <w:r w:rsidRPr="005817CB" w:rsidDel="00BF2B1A">
                <w:rPr>
                  <w:rStyle w:val="Hyperlink"/>
                  <w:color w:val="auto"/>
                  <w:sz w:val="18"/>
                  <w:szCs w:val="18"/>
                  <w:rPrChange w:author="Andrew Rohn" w:date="2021-11-06T01:25:00Z" w:id="572">
                    <w:rPr>
                      <w:rStyle w:val="Hyperlink"/>
                      <w:noProof/>
                    </w:rPr>
                  </w:rPrChange>
                </w:rPr>
                <w:delText>5.1</w:delText>
              </w:r>
              <w:r w:rsidRPr="005817CB" w:rsidDel="00BF2B1A">
                <w:rPr>
                  <w:rStyle w:val="Hyperlink"/>
                  <w:color w:val="auto"/>
                  <w:sz w:val="18"/>
                  <w:szCs w:val="18"/>
                  <w:rPrChange w:author="Andrew Rohn" w:date="2021-11-06T01:25:00Z" w:id="573">
                    <w:rPr>
                      <w:rFonts w:eastAsiaTheme="minorEastAsia"/>
                      <w:noProof/>
                      <w:sz w:val="24"/>
                      <w:szCs w:val="24"/>
                    </w:rPr>
                  </w:rPrChange>
                </w:rPr>
                <w:tab/>
              </w:r>
              <w:r w:rsidRPr="005817CB" w:rsidDel="00BF2B1A">
                <w:rPr>
                  <w:rStyle w:val="Hyperlink"/>
                  <w:color w:val="auto"/>
                  <w:sz w:val="18"/>
                  <w:szCs w:val="18"/>
                  <w:rPrChange w:author="Andrew Rohn" w:date="2021-11-06T01:25:00Z" w:id="574">
                    <w:rPr>
                      <w:rStyle w:val="Hyperlink"/>
                      <w:noProof/>
                    </w:rPr>
                  </w:rPrChange>
                </w:rPr>
                <w:delText>Start a Conversation with the NLU</w:delText>
              </w:r>
              <w:r w:rsidRPr="005817CB" w:rsidDel="00BF2B1A">
                <w:rPr>
                  <w:rStyle w:val="Hyperlink"/>
                  <w:webHidden/>
                  <w:color w:val="auto"/>
                  <w:sz w:val="18"/>
                  <w:szCs w:val="18"/>
                  <w:rPrChange w:author="Andrew Rohn" w:date="2021-11-06T01:25:00Z" w:id="575">
                    <w:rPr>
                      <w:noProof/>
                      <w:webHidden/>
                    </w:rPr>
                  </w:rPrChange>
                </w:rPr>
                <w:tab/>
              </w:r>
              <w:r w:rsidRPr="005817CB" w:rsidDel="00BF2B1A">
                <w:rPr>
                  <w:rStyle w:val="Hyperlink"/>
                  <w:webHidden/>
                  <w:color w:val="auto"/>
                  <w:sz w:val="18"/>
                  <w:szCs w:val="18"/>
                  <w:rPrChange w:author="Andrew Rohn" w:date="2021-11-06T01:25:00Z" w:id="575">
                    <w:rPr>
                      <w:noProof/>
                      <w:webHidden/>
                    </w:rPr>
                  </w:rPrChange>
                </w:rPr>
                <w:delText>30</w:delText>
              </w:r>
            </w:del>
          </w:ins>
        </w:p>
        <w:p w:rsidRPr="005817CB" w:rsidR="007502E6" w:rsidDel="00BF2B1A" w:rsidP="00BF2B1A" w:rsidRDefault="007502E6" w14:paraId="64F192ED" w14:textId="169DD7F6">
          <w:pPr>
            <w:pStyle w:val="TOC3"/>
            <w:rPr>
              <w:ins w:author="Joseph Kalfus" w:date="2021-11-05T21:49:00Z" w:id="576"/>
              <w:del w:author="Andrew Rohn" w:date="2021-11-06T01:19:00Z" w:id="577"/>
              <w:rStyle w:val="Hyperlink"/>
              <w:color w:val="auto"/>
              <w:sz w:val="18"/>
              <w:szCs w:val="18"/>
              <w:rPrChange w:author="Andrew Rohn" w:date="2021-11-06T01:25:00Z" w:id="578">
                <w:rPr>
                  <w:ins w:author="Joseph Kalfus" w:date="2021-11-05T21:49:00Z" w:id="579"/>
                  <w:del w:author="Andrew Rohn" w:date="2021-11-06T01:19:00Z" w:id="580"/>
                  <w:rFonts w:eastAsiaTheme="minorEastAsia"/>
                  <w:noProof/>
                  <w:sz w:val="24"/>
                  <w:szCs w:val="24"/>
                </w:rPr>
              </w:rPrChange>
            </w:rPr>
            <w:pPrChange w:author="Andrew Rohn" w:date="2021-11-06T01:20:00Z" w:id="581">
              <w:pPr>
                <w:pStyle w:val="TOC2"/>
                <w:tabs>
                  <w:tab w:val="left" w:pos="960"/>
                  <w:tab w:val="right" w:leader="dot" w:pos="9350"/>
                </w:tabs>
              </w:pPr>
            </w:pPrChange>
          </w:pPr>
          <w:ins w:author="Joseph Kalfus" w:date="2021-11-05T21:49:00Z" w:id="582">
            <w:del w:author="Andrew Rohn" w:date="2021-11-06T01:19:00Z" w:id="583">
              <w:r w:rsidRPr="005817CB" w:rsidDel="00BF2B1A">
                <w:rPr>
                  <w:rStyle w:val="Hyperlink"/>
                  <w:color w:val="auto"/>
                  <w:sz w:val="18"/>
                  <w:szCs w:val="18"/>
                  <w:rPrChange w:author="Andrew Rohn" w:date="2021-11-06T01:25:00Z" w:id="584">
                    <w:rPr>
                      <w:rStyle w:val="Hyperlink"/>
                      <w:noProof/>
                    </w:rPr>
                  </w:rPrChange>
                </w:rPr>
                <w:delText>5.2</w:delText>
              </w:r>
              <w:r w:rsidRPr="005817CB" w:rsidDel="00BF2B1A">
                <w:rPr>
                  <w:rStyle w:val="Hyperlink"/>
                  <w:color w:val="auto"/>
                  <w:sz w:val="18"/>
                  <w:szCs w:val="18"/>
                  <w:rPrChange w:author="Andrew Rohn" w:date="2021-11-06T01:25:00Z" w:id="585">
                    <w:rPr>
                      <w:rFonts w:eastAsiaTheme="minorEastAsia"/>
                      <w:noProof/>
                      <w:sz w:val="24"/>
                      <w:szCs w:val="24"/>
                    </w:rPr>
                  </w:rPrChange>
                </w:rPr>
                <w:tab/>
              </w:r>
              <w:r w:rsidRPr="005817CB" w:rsidDel="00BF2B1A">
                <w:rPr>
                  <w:rStyle w:val="Hyperlink"/>
                  <w:color w:val="auto"/>
                  <w:sz w:val="18"/>
                  <w:szCs w:val="18"/>
                  <w:rPrChange w:author="Andrew Rohn" w:date="2021-11-06T01:25:00Z" w:id="586">
                    <w:rPr>
                      <w:rStyle w:val="Hyperlink"/>
                      <w:noProof/>
                    </w:rPr>
                  </w:rPrChange>
                </w:rPr>
                <w:delText>Navigate to the Notes Screen</w:delText>
              </w:r>
              <w:r w:rsidRPr="005817CB" w:rsidDel="00BF2B1A">
                <w:rPr>
                  <w:rStyle w:val="Hyperlink"/>
                  <w:webHidden/>
                  <w:color w:val="auto"/>
                  <w:sz w:val="18"/>
                  <w:szCs w:val="18"/>
                  <w:rPrChange w:author="Andrew Rohn" w:date="2021-11-06T01:25:00Z" w:id="587">
                    <w:rPr>
                      <w:noProof/>
                      <w:webHidden/>
                    </w:rPr>
                  </w:rPrChange>
                </w:rPr>
                <w:tab/>
              </w:r>
              <w:r w:rsidRPr="005817CB" w:rsidDel="00BF2B1A">
                <w:rPr>
                  <w:rStyle w:val="Hyperlink"/>
                  <w:webHidden/>
                  <w:color w:val="auto"/>
                  <w:sz w:val="18"/>
                  <w:szCs w:val="18"/>
                  <w:rPrChange w:author="Andrew Rohn" w:date="2021-11-06T01:25:00Z" w:id="587">
                    <w:rPr>
                      <w:noProof/>
                      <w:webHidden/>
                    </w:rPr>
                  </w:rPrChange>
                </w:rPr>
                <w:delText>32</w:delText>
              </w:r>
            </w:del>
          </w:ins>
        </w:p>
        <w:p w:rsidRPr="005817CB" w:rsidR="007502E6" w:rsidDel="00BF2B1A" w:rsidP="00BF2B1A" w:rsidRDefault="007502E6" w14:paraId="229E83BD" w14:textId="38618814">
          <w:pPr>
            <w:pStyle w:val="TOC3"/>
            <w:rPr>
              <w:ins w:author="Joseph Kalfus" w:date="2021-11-05T21:49:00Z" w:id="588"/>
              <w:del w:author="Andrew Rohn" w:date="2021-11-06T01:19:00Z" w:id="589"/>
              <w:rStyle w:val="Hyperlink"/>
              <w:color w:val="auto"/>
              <w:sz w:val="18"/>
              <w:szCs w:val="18"/>
              <w:rPrChange w:author="Andrew Rohn" w:date="2021-11-06T01:25:00Z" w:id="590">
                <w:rPr>
                  <w:ins w:author="Joseph Kalfus" w:date="2021-11-05T21:49:00Z" w:id="591"/>
                  <w:del w:author="Andrew Rohn" w:date="2021-11-06T01:19:00Z" w:id="592"/>
                  <w:rFonts w:eastAsiaTheme="minorEastAsia"/>
                  <w:noProof/>
                  <w:sz w:val="24"/>
                  <w:szCs w:val="24"/>
                </w:rPr>
              </w:rPrChange>
            </w:rPr>
            <w:pPrChange w:author="Andrew Rohn" w:date="2021-11-06T01:20:00Z" w:id="593">
              <w:pPr>
                <w:pStyle w:val="TOC2"/>
                <w:tabs>
                  <w:tab w:val="left" w:pos="960"/>
                  <w:tab w:val="right" w:leader="dot" w:pos="9350"/>
                </w:tabs>
              </w:pPr>
            </w:pPrChange>
          </w:pPr>
          <w:ins w:author="Joseph Kalfus" w:date="2021-11-05T21:49:00Z" w:id="594">
            <w:del w:author="Andrew Rohn" w:date="2021-11-06T01:19:00Z" w:id="595">
              <w:r w:rsidRPr="005817CB" w:rsidDel="00BF2B1A">
                <w:rPr>
                  <w:rStyle w:val="Hyperlink"/>
                  <w:color w:val="auto"/>
                  <w:sz w:val="18"/>
                  <w:szCs w:val="18"/>
                  <w:rPrChange w:author="Andrew Rohn" w:date="2021-11-06T01:25:00Z" w:id="596">
                    <w:rPr>
                      <w:rStyle w:val="Hyperlink"/>
                      <w:noProof/>
                    </w:rPr>
                  </w:rPrChange>
                </w:rPr>
                <w:delText>5.3</w:delText>
              </w:r>
              <w:r w:rsidRPr="005817CB" w:rsidDel="00BF2B1A">
                <w:rPr>
                  <w:rStyle w:val="Hyperlink"/>
                  <w:color w:val="auto"/>
                  <w:sz w:val="18"/>
                  <w:szCs w:val="18"/>
                  <w:rPrChange w:author="Andrew Rohn" w:date="2021-11-06T01:25:00Z" w:id="597">
                    <w:rPr>
                      <w:rFonts w:eastAsiaTheme="minorEastAsia"/>
                      <w:noProof/>
                      <w:sz w:val="24"/>
                      <w:szCs w:val="24"/>
                    </w:rPr>
                  </w:rPrChange>
                </w:rPr>
                <w:tab/>
              </w:r>
              <w:r w:rsidRPr="005817CB" w:rsidDel="00BF2B1A">
                <w:rPr>
                  <w:rStyle w:val="Hyperlink"/>
                  <w:color w:val="auto"/>
                  <w:sz w:val="18"/>
                  <w:szCs w:val="18"/>
                  <w:rPrChange w:author="Andrew Rohn" w:date="2021-11-06T01:25:00Z" w:id="598">
                    <w:rPr>
                      <w:rStyle w:val="Hyperlink"/>
                      <w:noProof/>
                    </w:rPr>
                  </w:rPrChange>
                </w:rPr>
                <w:delText>Create A Note</w:delText>
              </w:r>
              <w:r w:rsidRPr="005817CB" w:rsidDel="00BF2B1A">
                <w:rPr>
                  <w:rStyle w:val="Hyperlink"/>
                  <w:webHidden/>
                  <w:color w:val="auto"/>
                  <w:sz w:val="18"/>
                  <w:szCs w:val="18"/>
                  <w:rPrChange w:author="Andrew Rohn" w:date="2021-11-06T01:25:00Z" w:id="599">
                    <w:rPr>
                      <w:noProof/>
                      <w:webHidden/>
                    </w:rPr>
                  </w:rPrChange>
                </w:rPr>
                <w:tab/>
              </w:r>
              <w:r w:rsidRPr="005817CB" w:rsidDel="00BF2B1A">
                <w:rPr>
                  <w:rStyle w:val="Hyperlink"/>
                  <w:webHidden/>
                  <w:color w:val="auto"/>
                  <w:sz w:val="18"/>
                  <w:szCs w:val="18"/>
                  <w:rPrChange w:author="Andrew Rohn" w:date="2021-11-06T01:25:00Z" w:id="599">
                    <w:rPr>
                      <w:noProof/>
                      <w:webHidden/>
                    </w:rPr>
                  </w:rPrChange>
                </w:rPr>
                <w:delText>34</w:delText>
              </w:r>
            </w:del>
          </w:ins>
        </w:p>
        <w:p w:rsidRPr="005817CB" w:rsidR="007502E6" w:rsidDel="00BF2B1A" w:rsidP="00BF2B1A" w:rsidRDefault="007502E6" w14:paraId="3630A3E1" w14:textId="7FAEFDEB">
          <w:pPr>
            <w:pStyle w:val="TOC3"/>
            <w:rPr>
              <w:ins w:author="Joseph Kalfus" w:date="2021-11-05T21:49:00Z" w:id="600"/>
              <w:del w:author="Andrew Rohn" w:date="2021-11-06T01:19:00Z" w:id="601"/>
              <w:rStyle w:val="Hyperlink"/>
              <w:color w:val="auto"/>
              <w:sz w:val="18"/>
              <w:szCs w:val="18"/>
              <w:rPrChange w:author="Andrew Rohn" w:date="2021-11-06T01:25:00Z" w:id="602">
                <w:rPr>
                  <w:ins w:author="Joseph Kalfus" w:date="2021-11-05T21:49:00Z" w:id="603"/>
                  <w:del w:author="Andrew Rohn" w:date="2021-11-06T01:19:00Z" w:id="604"/>
                  <w:rFonts w:eastAsiaTheme="minorEastAsia"/>
                  <w:noProof/>
                  <w:sz w:val="24"/>
                  <w:szCs w:val="24"/>
                </w:rPr>
              </w:rPrChange>
            </w:rPr>
            <w:pPrChange w:author="Andrew Rohn" w:date="2021-11-06T01:20:00Z" w:id="605">
              <w:pPr>
                <w:pStyle w:val="TOC2"/>
                <w:tabs>
                  <w:tab w:val="left" w:pos="960"/>
                  <w:tab w:val="right" w:leader="dot" w:pos="9350"/>
                </w:tabs>
              </w:pPr>
            </w:pPrChange>
          </w:pPr>
          <w:ins w:author="Joseph Kalfus" w:date="2021-11-05T21:49:00Z" w:id="606">
            <w:del w:author="Andrew Rohn" w:date="2021-11-06T01:19:00Z" w:id="607">
              <w:r w:rsidRPr="005817CB" w:rsidDel="00BF2B1A">
                <w:rPr>
                  <w:rStyle w:val="Hyperlink"/>
                  <w:color w:val="auto"/>
                  <w:sz w:val="18"/>
                  <w:szCs w:val="18"/>
                  <w:rPrChange w:author="Andrew Rohn" w:date="2021-11-06T01:25:00Z" w:id="608">
                    <w:rPr>
                      <w:rStyle w:val="Hyperlink"/>
                      <w:noProof/>
                    </w:rPr>
                  </w:rPrChange>
                </w:rPr>
                <w:delText>5.4</w:delText>
              </w:r>
              <w:r w:rsidRPr="005817CB" w:rsidDel="00BF2B1A">
                <w:rPr>
                  <w:rStyle w:val="Hyperlink"/>
                  <w:color w:val="auto"/>
                  <w:sz w:val="18"/>
                  <w:szCs w:val="18"/>
                  <w:rPrChange w:author="Andrew Rohn" w:date="2021-11-06T01:25:00Z" w:id="609">
                    <w:rPr>
                      <w:rFonts w:eastAsiaTheme="minorEastAsia"/>
                      <w:noProof/>
                      <w:sz w:val="24"/>
                      <w:szCs w:val="24"/>
                    </w:rPr>
                  </w:rPrChange>
                </w:rPr>
                <w:tab/>
              </w:r>
              <w:r w:rsidRPr="005817CB" w:rsidDel="00BF2B1A">
                <w:rPr>
                  <w:rStyle w:val="Hyperlink"/>
                  <w:color w:val="auto"/>
                  <w:sz w:val="18"/>
                  <w:szCs w:val="18"/>
                  <w:rPrChange w:author="Andrew Rohn" w:date="2021-11-06T01:25:00Z" w:id="610">
                    <w:rPr>
                      <w:rStyle w:val="Hyperlink"/>
                      <w:noProof/>
                    </w:rPr>
                  </w:rPrChange>
                </w:rPr>
                <w:delText>Create an Event</w:delText>
              </w:r>
              <w:r w:rsidRPr="005817CB" w:rsidDel="00BF2B1A">
                <w:rPr>
                  <w:rStyle w:val="Hyperlink"/>
                  <w:webHidden/>
                  <w:color w:val="auto"/>
                  <w:sz w:val="18"/>
                  <w:szCs w:val="18"/>
                  <w:rPrChange w:author="Andrew Rohn" w:date="2021-11-06T01:25:00Z" w:id="611">
                    <w:rPr>
                      <w:noProof/>
                      <w:webHidden/>
                    </w:rPr>
                  </w:rPrChange>
                </w:rPr>
                <w:tab/>
              </w:r>
              <w:r w:rsidRPr="005817CB" w:rsidDel="00BF2B1A">
                <w:rPr>
                  <w:rStyle w:val="Hyperlink"/>
                  <w:webHidden/>
                  <w:color w:val="auto"/>
                  <w:sz w:val="18"/>
                  <w:szCs w:val="18"/>
                  <w:rPrChange w:author="Andrew Rohn" w:date="2021-11-06T01:25:00Z" w:id="611">
                    <w:rPr>
                      <w:noProof/>
                      <w:webHidden/>
                    </w:rPr>
                  </w:rPrChange>
                </w:rPr>
                <w:delText>36</w:delText>
              </w:r>
            </w:del>
          </w:ins>
        </w:p>
        <w:p w:rsidRPr="005817CB" w:rsidR="007502E6" w:rsidDel="00BF2B1A" w:rsidP="00BF2B1A" w:rsidRDefault="007502E6" w14:paraId="030BCDC0" w14:textId="4A8CB4F3">
          <w:pPr>
            <w:pStyle w:val="TOC3"/>
            <w:rPr>
              <w:ins w:author="Joseph Kalfus" w:date="2021-11-05T21:49:00Z" w:id="612"/>
              <w:del w:author="Andrew Rohn" w:date="2021-11-06T01:19:00Z" w:id="613"/>
              <w:rStyle w:val="Hyperlink"/>
              <w:color w:val="auto"/>
              <w:sz w:val="18"/>
              <w:szCs w:val="18"/>
              <w:rPrChange w:author="Andrew Rohn" w:date="2021-11-06T01:25:00Z" w:id="614">
                <w:rPr>
                  <w:ins w:author="Joseph Kalfus" w:date="2021-11-05T21:49:00Z" w:id="615"/>
                  <w:del w:author="Andrew Rohn" w:date="2021-11-06T01:19:00Z" w:id="616"/>
                  <w:rFonts w:eastAsiaTheme="minorEastAsia"/>
                  <w:noProof/>
                  <w:sz w:val="24"/>
                  <w:szCs w:val="24"/>
                </w:rPr>
              </w:rPrChange>
            </w:rPr>
            <w:pPrChange w:author="Andrew Rohn" w:date="2021-11-06T01:20:00Z" w:id="617">
              <w:pPr>
                <w:pStyle w:val="TOC2"/>
                <w:tabs>
                  <w:tab w:val="left" w:pos="960"/>
                  <w:tab w:val="right" w:leader="dot" w:pos="9350"/>
                </w:tabs>
              </w:pPr>
            </w:pPrChange>
          </w:pPr>
          <w:ins w:author="Joseph Kalfus" w:date="2021-11-05T21:49:00Z" w:id="618">
            <w:del w:author="Andrew Rohn" w:date="2021-11-06T01:19:00Z" w:id="619">
              <w:r w:rsidRPr="005817CB" w:rsidDel="00BF2B1A">
                <w:rPr>
                  <w:rStyle w:val="Hyperlink"/>
                  <w:color w:val="auto"/>
                  <w:sz w:val="18"/>
                  <w:szCs w:val="18"/>
                  <w:rPrChange w:author="Andrew Rohn" w:date="2021-11-06T01:25:00Z" w:id="620">
                    <w:rPr>
                      <w:rStyle w:val="Hyperlink"/>
                      <w:noProof/>
                    </w:rPr>
                  </w:rPrChange>
                </w:rPr>
                <w:delText>5.5</w:delText>
              </w:r>
              <w:r w:rsidRPr="005817CB" w:rsidDel="00BF2B1A">
                <w:rPr>
                  <w:rStyle w:val="Hyperlink"/>
                  <w:color w:val="auto"/>
                  <w:sz w:val="18"/>
                  <w:szCs w:val="18"/>
                  <w:rPrChange w:author="Andrew Rohn" w:date="2021-11-06T01:25:00Z" w:id="621">
                    <w:rPr>
                      <w:rFonts w:eastAsiaTheme="minorEastAsia"/>
                      <w:noProof/>
                      <w:sz w:val="24"/>
                      <w:szCs w:val="24"/>
                    </w:rPr>
                  </w:rPrChange>
                </w:rPr>
                <w:tab/>
              </w:r>
              <w:r w:rsidRPr="005817CB" w:rsidDel="00BF2B1A">
                <w:rPr>
                  <w:rStyle w:val="Hyperlink"/>
                  <w:color w:val="auto"/>
                  <w:sz w:val="18"/>
                  <w:szCs w:val="18"/>
                  <w:rPrChange w:author="Andrew Rohn" w:date="2021-11-06T01:25:00Z" w:id="622">
                    <w:rPr>
                      <w:rStyle w:val="Hyperlink"/>
                      <w:noProof/>
                    </w:rPr>
                  </w:rPrChange>
                </w:rPr>
                <w:delText>Create a Recurring Event</w:delText>
              </w:r>
              <w:r w:rsidRPr="005817CB" w:rsidDel="00BF2B1A">
                <w:rPr>
                  <w:rStyle w:val="Hyperlink"/>
                  <w:webHidden/>
                  <w:color w:val="auto"/>
                  <w:sz w:val="18"/>
                  <w:szCs w:val="18"/>
                  <w:rPrChange w:author="Andrew Rohn" w:date="2021-11-06T01:25:00Z" w:id="623">
                    <w:rPr>
                      <w:noProof/>
                      <w:webHidden/>
                    </w:rPr>
                  </w:rPrChange>
                </w:rPr>
                <w:tab/>
              </w:r>
              <w:r w:rsidRPr="005817CB" w:rsidDel="00BF2B1A">
                <w:rPr>
                  <w:rStyle w:val="Hyperlink"/>
                  <w:webHidden/>
                  <w:color w:val="auto"/>
                  <w:sz w:val="18"/>
                  <w:szCs w:val="18"/>
                  <w:rPrChange w:author="Andrew Rohn" w:date="2021-11-06T01:25:00Z" w:id="623">
                    <w:rPr>
                      <w:noProof/>
                      <w:webHidden/>
                    </w:rPr>
                  </w:rPrChange>
                </w:rPr>
                <w:delText>39</w:delText>
              </w:r>
            </w:del>
          </w:ins>
        </w:p>
        <w:p w:rsidRPr="005817CB" w:rsidR="007502E6" w:rsidDel="00BF2B1A" w:rsidP="00BF2B1A" w:rsidRDefault="007502E6" w14:paraId="76E0FE83" w14:textId="20DBD4B3">
          <w:pPr>
            <w:pStyle w:val="TOC3"/>
            <w:rPr>
              <w:ins w:author="Joseph Kalfus" w:date="2021-11-05T21:49:00Z" w:id="624"/>
              <w:del w:author="Andrew Rohn" w:date="2021-11-06T01:19:00Z" w:id="625"/>
              <w:rStyle w:val="Hyperlink"/>
              <w:color w:val="auto"/>
              <w:sz w:val="18"/>
              <w:szCs w:val="18"/>
              <w:rPrChange w:author="Andrew Rohn" w:date="2021-11-06T01:25:00Z" w:id="626">
                <w:rPr>
                  <w:ins w:author="Joseph Kalfus" w:date="2021-11-05T21:49:00Z" w:id="627"/>
                  <w:del w:author="Andrew Rohn" w:date="2021-11-06T01:19:00Z" w:id="628"/>
                  <w:rFonts w:eastAsiaTheme="minorEastAsia"/>
                  <w:noProof/>
                  <w:sz w:val="24"/>
                  <w:szCs w:val="24"/>
                </w:rPr>
              </w:rPrChange>
            </w:rPr>
            <w:pPrChange w:author="Andrew Rohn" w:date="2021-11-06T01:20:00Z" w:id="629">
              <w:pPr>
                <w:pStyle w:val="TOC2"/>
                <w:tabs>
                  <w:tab w:val="left" w:pos="960"/>
                  <w:tab w:val="right" w:leader="dot" w:pos="9350"/>
                </w:tabs>
              </w:pPr>
            </w:pPrChange>
          </w:pPr>
          <w:ins w:author="Joseph Kalfus" w:date="2021-11-05T21:49:00Z" w:id="630">
            <w:del w:author="Andrew Rohn" w:date="2021-11-06T01:19:00Z" w:id="631">
              <w:r w:rsidRPr="005817CB" w:rsidDel="00BF2B1A">
                <w:rPr>
                  <w:rStyle w:val="Hyperlink"/>
                  <w:color w:val="auto"/>
                  <w:sz w:val="18"/>
                  <w:szCs w:val="18"/>
                  <w:rPrChange w:author="Andrew Rohn" w:date="2021-11-06T01:25:00Z" w:id="632">
                    <w:rPr>
                      <w:rStyle w:val="Hyperlink"/>
                      <w:rFonts w:ascii="Calibri Light" w:hAnsi="Calibri Light" w:eastAsia="MS Gothic" w:cs="Times New Roman"/>
                      <w:noProof/>
                    </w:rPr>
                  </w:rPrChange>
                </w:rPr>
                <w:delText>5.6</w:delText>
              </w:r>
              <w:r w:rsidRPr="005817CB" w:rsidDel="00BF2B1A">
                <w:rPr>
                  <w:rStyle w:val="Hyperlink"/>
                  <w:color w:val="auto"/>
                  <w:sz w:val="18"/>
                  <w:szCs w:val="18"/>
                  <w:rPrChange w:author="Andrew Rohn" w:date="2021-11-06T01:25:00Z" w:id="633">
                    <w:rPr>
                      <w:rFonts w:eastAsiaTheme="minorEastAsia"/>
                      <w:noProof/>
                      <w:sz w:val="24"/>
                      <w:szCs w:val="24"/>
                    </w:rPr>
                  </w:rPrChange>
                </w:rPr>
                <w:tab/>
              </w:r>
              <w:r w:rsidRPr="005817CB" w:rsidDel="00BF2B1A">
                <w:rPr>
                  <w:rStyle w:val="Hyperlink"/>
                  <w:color w:val="auto"/>
                  <w:sz w:val="18"/>
                  <w:szCs w:val="18"/>
                  <w:rPrChange w:author="Andrew Rohn" w:date="2021-11-06T01:25:00Z" w:id="634">
                    <w:rPr>
                      <w:rStyle w:val="Hyperlink"/>
                      <w:noProof/>
                    </w:rPr>
                  </w:rPrChange>
                </w:rPr>
                <w:delText>Ask the NLU Questions</w:delText>
              </w:r>
              <w:r w:rsidRPr="005817CB" w:rsidDel="00BF2B1A">
                <w:rPr>
                  <w:rStyle w:val="Hyperlink"/>
                  <w:webHidden/>
                  <w:color w:val="auto"/>
                  <w:sz w:val="18"/>
                  <w:szCs w:val="18"/>
                  <w:rPrChange w:author="Andrew Rohn" w:date="2021-11-06T01:25:00Z" w:id="635">
                    <w:rPr>
                      <w:noProof/>
                      <w:webHidden/>
                    </w:rPr>
                  </w:rPrChange>
                </w:rPr>
                <w:tab/>
              </w:r>
              <w:r w:rsidRPr="005817CB" w:rsidDel="00BF2B1A">
                <w:rPr>
                  <w:rStyle w:val="Hyperlink"/>
                  <w:webHidden/>
                  <w:color w:val="auto"/>
                  <w:sz w:val="18"/>
                  <w:szCs w:val="18"/>
                  <w:rPrChange w:author="Andrew Rohn" w:date="2021-11-06T01:25:00Z" w:id="635">
                    <w:rPr>
                      <w:noProof/>
                      <w:webHidden/>
                    </w:rPr>
                  </w:rPrChange>
                </w:rPr>
                <w:delText>42</w:delText>
              </w:r>
            </w:del>
          </w:ins>
        </w:p>
        <w:p w:rsidRPr="005817CB" w:rsidR="007502E6" w:rsidDel="00BF2B1A" w:rsidP="00BF2B1A" w:rsidRDefault="007502E6" w14:paraId="3090D789" w14:textId="1BC8F938">
          <w:pPr>
            <w:pStyle w:val="TOC3"/>
            <w:rPr>
              <w:ins w:author="Joseph Kalfus" w:date="2021-11-05T21:49:00Z" w:id="636"/>
              <w:del w:author="Andrew Rohn" w:date="2021-11-06T01:19:00Z" w:id="637"/>
              <w:rStyle w:val="Hyperlink"/>
              <w:color w:val="auto"/>
              <w:sz w:val="18"/>
              <w:szCs w:val="18"/>
              <w:rPrChange w:author="Andrew Rohn" w:date="2021-11-06T01:25:00Z" w:id="638">
                <w:rPr>
                  <w:ins w:author="Joseph Kalfus" w:date="2021-11-05T21:49:00Z" w:id="639"/>
                  <w:del w:author="Andrew Rohn" w:date="2021-11-06T01:19:00Z" w:id="640"/>
                  <w:rFonts w:eastAsiaTheme="minorEastAsia"/>
                  <w:noProof/>
                  <w:sz w:val="24"/>
                  <w:szCs w:val="24"/>
                </w:rPr>
              </w:rPrChange>
            </w:rPr>
            <w:pPrChange w:author="Andrew Rohn" w:date="2021-11-06T01:20:00Z" w:id="641">
              <w:pPr>
                <w:pStyle w:val="TOC1"/>
                <w:tabs>
                  <w:tab w:val="left" w:pos="440"/>
                  <w:tab w:val="right" w:leader="dot" w:pos="9350"/>
                </w:tabs>
              </w:pPr>
            </w:pPrChange>
          </w:pPr>
          <w:ins w:author="Joseph Kalfus" w:date="2021-11-05T21:49:00Z" w:id="642">
            <w:del w:author="Andrew Rohn" w:date="2021-11-06T01:19:00Z" w:id="643">
              <w:r w:rsidRPr="005817CB" w:rsidDel="00BF2B1A">
                <w:rPr>
                  <w:rStyle w:val="Hyperlink"/>
                  <w:color w:val="auto"/>
                  <w:sz w:val="18"/>
                  <w:szCs w:val="18"/>
                  <w:rPrChange w:author="Andrew Rohn" w:date="2021-11-06T01:25:00Z" w:id="644">
                    <w:rPr>
                      <w:rStyle w:val="Hyperlink"/>
                      <w:noProof/>
                    </w:rPr>
                  </w:rPrChange>
                </w:rPr>
                <w:delText>6.</w:delText>
              </w:r>
              <w:r w:rsidRPr="005817CB" w:rsidDel="00BF2B1A">
                <w:rPr>
                  <w:rStyle w:val="Hyperlink"/>
                  <w:color w:val="auto"/>
                  <w:sz w:val="18"/>
                  <w:szCs w:val="18"/>
                  <w:rPrChange w:author="Andrew Rohn" w:date="2021-11-06T01:25:00Z" w:id="645">
                    <w:rPr>
                      <w:rFonts w:eastAsiaTheme="minorEastAsia"/>
                      <w:noProof/>
                      <w:sz w:val="24"/>
                      <w:szCs w:val="24"/>
                    </w:rPr>
                  </w:rPrChange>
                </w:rPr>
                <w:tab/>
              </w:r>
              <w:r w:rsidRPr="005817CB" w:rsidDel="00BF2B1A">
                <w:rPr>
                  <w:rStyle w:val="Hyperlink"/>
                  <w:color w:val="auto"/>
                  <w:sz w:val="18"/>
                  <w:szCs w:val="18"/>
                  <w:rPrChange w:author="Andrew Rohn" w:date="2021-11-06T01:25:00Z" w:id="646">
                    <w:rPr>
                      <w:rStyle w:val="Hyperlink"/>
                      <w:noProof/>
                    </w:rPr>
                  </w:rPrChange>
                </w:rPr>
                <w:delText>Troubleshooting</w:delText>
              </w:r>
              <w:r w:rsidRPr="005817CB" w:rsidDel="00BF2B1A">
                <w:rPr>
                  <w:rStyle w:val="Hyperlink"/>
                  <w:webHidden/>
                  <w:color w:val="auto"/>
                  <w:sz w:val="18"/>
                  <w:szCs w:val="18"/>
                  <w:rPrChange w:author="Andrew Rohn" w:date="2021-11-06T01:25:00Z" w:id="647">
                    <w:rPr>
                      <w:noProof/>
                      <w:webHidden/>
                    </w:rPr>
                  </w:rPrChange>
                </w:rPr>
                <w:tab/>
              </w:r>
              <w:r w:rsidRPr="005817CB" w:rsidDel="00BF2B1A">
                <w:rPr>
                  <w:rStyle w:val="Hyperlink"/>
                  <w:webHidden/>
                  <w:color w:val="auto"/>
                  <w:sz w:val="18"/>
                  <w:szCs w:val="18"/>
                  <w:rPrChange w:author="Andrew Rohn" w:date="2021-11-06T01:25:00Z" w:id="647">
                    <w:rPr>
                      <w:noProof/>
                      <w:webHidden/>
                    </w:rPr>
                  </w:rPrChange>
                </w:rPr>
                <w:delText>44</w:delText>
              </w:r>
            </w:del>
          </w:ins>
        </w:p>
        <w:p w:rsidRPr="005817CB" w:rsidR="00B60B0F" w:rsidDel="00BF2B1A" w:rsidP="00BF2B1A" w:rsidRDefault="00B60B0F" w14:paraId="5020D4B0" w14:textId="3FA97B8F">
          <w:pPr>
            <w:pStyle w:val="TOC3"/>
            <w:rPr>
              <w:del w:author="Andrew Rohn" w:date="2021-11-06T01:19:00Z" w:id="648"/>
              <w:rStyle w:val="Hyperlink"/>
              <w:color w:val="auto"/>
              <w:sz w:val="18"/>
              <w:szCs w:val="18"/>
              <w:rPrChange w:author="Andrew Rohn" w:date="2021-11-06T01:25:00Z" w:id="649">
                <w:rPr>
                  <w:del w:author="Andrew Rohn" w:date="2021-11-06T01:19:00Z" w:id="650"/>
                  <w:rFonts w:eastAsiaTheme="minorEastAsia"/>
                  <w:noProof/>
                </w:rPr>
              </w:rPrChange>
            </w:rPr>
            <w:pPrChange w:author="Andrew Rohn" w:date="2021-11-06T01:20:00Z" w:id="651">
              <w:pPr>
                <w:pStyle w:val="TOC1"/>
                <w:tabs>
                  <w:tab w:val="left" w:pos="440"/>
                  <w:tab w:val="right" w:leader="dot" w:pos="9350"/>
                </w:tabs>
              </w:pPr>
            </w:pPrChange>
          </w:pPr>
          <w:del w:author="Andrew Rohn" w:date="2021-11-06T01:19:00Z" w:id="652">
            <w:r w:rsidRPr="005817CB" w:rsidDel="00BF2B1A">
              <w:rPr>
                <w:rStyle w:val="Hyperlink"/>
                <w:color w:val="auto"/>
                <w:sz w:val="18"/>
                <w:szCs w:val="18"/>
                <w:rPrChange w:author="Andrew Rohn" w:date="2021-11-06T01:25:00Z" w:id="653">
                  <w:rPr>
                    <w:rStyle w:val="Hyperlink"/>
                    <w:noProof/>
                  </w:rPr>
                </w:rPrChange>
              </w:rPr>
              <w:delText>1.</w:delText>
            </w:r>
            <w:r w:rsidRPr="005817CB" w:rsidDel="00BF2B1A">
              <w:rPr>
                <w:rStyle w:val="Hyperlink"/>
                <w:color w:val="auto"/>
                <w:sz w:val="18"/>
                <w:szCs w:val="18"/>
                <w:rPrChange w:author="Andrew Rohn" w:date="2021-11-06T01:25:00Z" w:id="654">
                  <w:rPr>
                    <w:rFonts w:eastAsiaTheme="minorEastAsia"/>
                    <w:noProof/>
                  </w:rPr>
                </w:rPrChange>
              </w:rPr>
              <w:tab/>
            </w:r>
            <w:r w:rsidRPr="005817CB" w:rsidDel="00BF2B1A">
              <w:rPr>
                <w:rStyle w:val="Hyperlink"/>
                <w:color w:val="auto"/>
                <w:sz w:val="18"/>
                <w:szCs w:val="18"/>
                <w:rPrChange w:author="Andrew Rohn" w:date="2021-11-06T01:25:00Z" w:id="655">
                  <w:rPr>
                    <w:rStyle w:val="Hyperlink"/>
                    <w:noProof/>
                  </w:rPr>
                </w:rPrChange>
              </w:rPr>
              <w:delText>Introduction</w:delText>
            </w:r>
            <w:r w:rsidRPr="005817CB" w:rsidDel="00BF2B1A">
              <w:rPr>
                <w:rStyle w:val="Hyperlink"/>
                <w:webHidden/>
                <w:color w:val="auto"/>
                <w:sz w:val="18"/>
                <w:szCs w:val="18"/>
                <w:rPrChange w:author="Andrew Rohn" w:date="2021-11-06T01:25:00Z" w:id="656">
                  <w:rPr>
                    <w:noProof/>
                    <w:webHidden/>
                  </w:rPr>
                </w:rPrChange>
              </w:rPr>
              <w:tab/>
            </w:r>
            <w:r w:rsidRPr="005817CB" w:rsidDel="00BF2B1A">
              <w:rPr>
                <w:rStyle w:val="Hyperlink"/>
                <w:webHidden/>
                <w:color w:val="auto"/>
                <w:sz w:val="18"/>
                <w:szCs w:val="18"/>
                <w:rPrChange w:author="Andrew Rohn" w:date="2021-11-06T01:25:00Z" w:id="656">
                  <w:rPr>
                    <w:noProof/>
                    <w:webHidden/>
                  </w:rPr>
                </w:rPrChange>
              </w:rPr>
              <w:delText>3</w:delText>
            </w:r>
          </w:del>
        </w:p>
        <w:p w:rsidRPr="005817CB" w:rsidR="00B60B0F" w:rsidDel="00BF2B1A" w:rsidP="00BF2B1A" w:rsidRDefault="00B60B0F" w14:paraId="168C47E5" w14:textId="40292723">
          <w:pPr>
            <w:pStyle w:val="TOC3"/>
            <w:rPr>
              <w:del w:author="Andrew Rohn" w:date="2021-11-06T01:19:00Z" w:id="657"/>
              <w:rStyle w:val="Hyperlink"/>
              <w:color w:val="auto"/>
              <w:sz w:val="18"/>
              <w:szCs w:val="18"/>
              <w:rPrChange w:author="Andrew Rohn" w:date="2021-11-06T01:25:00Z" w:id="658">
                <w:rPr>
                  <w:del w:author="Andrew Rohn" w:date="2021-11-06T01:19:00Z" w:id="659"/>
                  <w:rFonts w:eastAsiaTheme="minorEastAsia"/>
                  <w:noProof/>
                </w:rPr>
              </w:rPrChange>
            </w:rPr>
            <w:pPrChange w:author="Andrew Rohn" w:date="2021-11-06T01:20:00Z" w:id="660">
              <w:pPr>
                <w:pStyle w:val="TOC2"/>
                <w:tabs>
                  <w:tab w:val="right" w:leader="dot" w:pos="9350"/>
                </w:tabs>
              </w:pPr>
            </w:pPrChange>
          </w:pPr>
          <w:del w:author="Andrew Rohn" w:date="2021-11-06T01:19:00Z" w:id="661">
            <w:r w:rsidRPr="005817CB" w:rsidDel="00BF2B1A">
              <w:rPr>
                <w:rStyle w:val="Hyperlink"/>
                <w:color w:val="auto"/>
                <w:sz w:val="18"/>
                <w:szCs w:val="18"/>
                <w:rPrChange w:author="Andrew Rohn" w:date="2021-11-06T01:25:00Z" w:id="662">
                  <w:rPr>
                    <w:rStyle w:val="Hyperlink"/>
                    <w:noProof/>
                  </w:rPr>
                </w:rPrChange>
              </w:rPr>
              <w:delText>1.1 Purpose</w:delText>
            </w:r>
            <w:r w:rsidRPr="005817CB" w:rsidDel="00BF2B1A">
              <w:rPr>
                <w:rStyle w:val="Hyperlink"/>
                <w:webHidden/>
                <w:color w:val="auto"/>
                <w:sz w:val="18"/>
                <w:szCs w:val="18"/>
                <w:rPrChange w:author="Andrew Rohn" w:date="2021-11-06T01:25:00Z" w:id="663">
                  <w:rPr>
                    <w:noProof/>
                    <w:webHidden/>
                  </w:rPr>
                </w:rPrChange>
              </w:rPr>
              <w:tab/>
            </w:r>
            <w:r w:rsidRPr="005817CB" w:rsidDel="00BF2B1A">
              <w:rPr>
                <w:rStyle w:val="Hyperlink"/>
                <w:webHidden/>
                <w:color w:val="auto"/>
                <w:sz w:val="18"/>
                <w:szCs w:val="18"/>
                <w:rPrChange w:author="Andrew Rohn" w:date="2021-11-06T01:25:00Z" w:id="663">
                  <w:rPr>
                    <w:noProof/>
                    <w:webHidden/>
                  </w:rPr>
                </w:rPrChange>
              </w:rPr>
              <w:delText>3</w:delText>
            </w:r>
          </w:del>
        </w:p>
        <w:p w:rsidRPr="005817CB" w:rsidR="00B60B0F" w:rsidDel="00BF2B1A" w:rsidP="00BF2B1A" w:rsidRDefault="00B60B0F" w14:paraId="1EAEDB82" w14:textId="47D78395">
          <w:pPr>
            <w:pStyle w:val="TOC3"/>
            <w:rPr>
              <w:del w:author="Andrew Rohn" w:date="2021-11-06T01:19:00Z" w:id="664"/>
              <w:rStyle w:val="Hyperlink"/>
              <w:color w:val="auto"/>
              <w:sz w:val="18"/>
              <w:szCs w:val="18"/>
              <w:rPrChange w:author="Andrew Rohn" w:date="2021-11-06T01:25:00Z" w:id="665">
                <w:rPr>
                  <w:del w:author="Andrew Rohn" w:date="2021-11-06T01:19:00Z" w:id="666"/>
                  <w:rFonts w:eastAsiaTheme="minorEastAsia"/>
                  <w:noProof/>
                </w:rPr>
              </w:rPrChange>
            </w:rPr>
            <w:pPrChange w:author="Andrew Rohn" w:date="2021-11-06T01:20:00Z" w:id="667">
              <w:pPr>
                <w:pStyle w:val="TOC2"/>
                <w:tabs>
                  <w:tab w:val="right" w:leader="dot" w:pos="9350"/>
                </w:tabs>
              </w:pPr>
            </w:pPrChange>
          </w:pPr>
          <w:del w:author="Andrew Rohn" w:date="2021-11-06T01:19:00Z" w:id="668">
            <w:r w:rsidRPr="005817CB" w:rsidDel="00BF2B1A">
              <w:rPr>
                <w:rStyle w:val="Hyperlink"/>
                <w:color w:val="auto"/>
                <w:sz w:val="18"/>
                <w:szCs w:val="18"/>
                <w:rPrChange w:author="Andrew Rohn" w:date="2021-11-06T01:25:00Z" w:id="669">
                  <w:rPr>
                    <w:rStyle w:val="Hyperlink"/>
                    <w:noProof/>
                  </w:rPr>
                </w:rPrChange>
              </w:rPr>
              <w:delText>1.2 Overview</w:delText>
            </w:r>
            <w:r w:rsidRPr="005817CB" w:rsidDel="00BF2B1A">
              <w:rPr>
                <w:rStyle w:val="Hyperlink"/>
                <w:webHidden/>
                <w:color w:val="auto"/>
                <w:sz w:val="18"/>
                <w:szCs w:val="18"/>
                <w:rPrChange w:author="Andrew Rohn" w:date="2021-11-06T01:25:00Z" w:id="670">
                  <w:rPr>
                    <w:noProof/>
                    <w:webHidden/>
                  </w:rPr>
                </w:rPrChange>
              </w:rPr>
              <w:tab/>
            </w:r>
            <w:r w:rsidRPr="005817CB" w:rsidDel="00BF2B1A">
              <w:rPr>
                <w:rStyle w:val="Hyperlink"/>
                <w:webHidden/>
                <w:color w:val="auto"/>
                <w:sz w:val="18"/>
                <w:szCs w:val="18"/>
                <w:rPrChange w:author="Andrew Rohn" w:date="2021-11-06T01:25:00Z" w:id="670">
                  <w:rPr>
                    <w:noProof/>
                    <w:webHidden/>
                  </w:rPr>
                </w:rPrChange>
              </w:rPr>
              <w:delText>3</w:delText>
            </w:r>
          </w:del>
        </w:p>
        <w:p w:rsidRPr="005817CB" w:rsidR="00B60B0F" w:rsidDel="00BF2B1A" w:rsidP="00BF2B1A" w:rsidRDefault="00B60B0F" w14:paraId="3527D05C" w14:textId="043AE6A2">
          <w:pPr>
            <w:pStyle w:val="TOC3"/>
            <w:rPr>
              <w:del w:author="Andrew Rohn" w:date="2021-11-06T01:19:00Z" w:id="671"/>
              <w:rStyle w:val="Hyperlink"/>
              <w:color w:val="auto"/>
              <w:sz w:val="18"/>
              <w:szCs w:val="18"/>
              <w:rPrChange w:author="Andrew Rohn" w:date="2021-11-06T01:25:00Z" w:id="672">
                <w:rPr>
                  <w:del w:author="Andrew Rohn" w:date="2021-11-06T01:19:00Z" w:id="673"/>
                  <w:rFonts w:eastAsiaTheme="minorEastAsia"/>
                  <w:noProof/>
                </w:rPr>
              </w:rPrChange>
            </w:rPr>
            <w:pPrChange w:author="Andrew Rohn" w:date="2021-11-06T01:20:00Z" w:id="674">
              <w:pPr>
                <w:pStyle w:val="TOC2"/>
                <w:tabs>
                  <w:tab w:val="right" w:leader="dot" w:pos="9350"/>
                </w:tabs>
              </w:pPr>
            </w:pPrChange>
          </w:pPr>
          <w:del w:author="Andrew Rohn" w:date="2021-11-06T01:19:00Z" w:id="675">
            <w:r w:rsidRPr="005817CB" w:rsidDel="00BF2B1A">
              <w:rPr>
                <w:rStyle w:val="Hyperlink"/>
                <w:color w:val="auto"/>
                <w:sz w:val="18"/>
                <w:szCs w:val="18"/>
                <w:rPrChange w:author="Andrew Rohn" w:date="2021-11-06T01:25:00Z" w:id="676">
                  <w:rPr>
                    <w:rStyle w:val="Hyperlink"/>
                    <w:noProof/>
                  </w:rPr>
                </w:rPrChange>
              </w:rPr>
              <w:delText>1.3 Abbreviations/Acronyms/Definition</w:delText>
            </w:r>
            <w:r w:rsidRPr="005817CB" w:rsidDel="00BF2B1A">
              <w:rPr>
                <w:rStyle w:val="Hyperlink"/>
                <w:webHidden/>
                <w:color w:val="auto"/>
                <w:sz w:val="18"/>
                <w:szCs w:val="18"/>
                <w:rPrChange w:author="Andrew Rohn" w:date="2021-11-06T01:25:00Z" w:id="677">
                  <w:rPr>
                    <w:noProof/>
                    <w:webHidden/>
                  </w:rPr>
                </w:rPrChange>
              </w:rPr>
              <w:tab/>
            </w:r>
            <w:r w:rsidRPr="005817CB" w:rsidDel="00BF2B1A">
              <w:rPr>
                <w:rStyle w:val="Hyperlink"/>
                <w:webHidden/>
                <w:color w:val="auto"/>
                <w:sz w:val="18"/>
                <w:szCs w:val="18"/>
                <w:rPrChange w:author="Andrew Rohn" w:date="2021-11-06T01:25:00Z" w:id="677">
                  <w:rPr>
                    <w:noProof/>
                    <w:webHidden/>
                  </w:rPr>
                </w:rPrChange>
              </w:rPr>
              <w:delText>3</w:delText>
            </w:r>
          </w:del>
        </w:p>
        <w:p w:rsidRPr="005817CB" w:rsidR="00B60B0F" w:rsidDel="00BF2B1A" w:rsidP="00BF2B1A" w:rsidRDefault="00B60B0F" w14:paraId="537133DC" w14:textId="4025749B">
          <w:pPr>
            <w:pStyle w:val="TOC3"/>
            <w:rPr>
              <w:del w:author="Andrew Rohn" w:date="2021-11-06T01:19:00Z" w:id="678"/>
              <w:rStyle w:val="Hyperlink"/>
              <w:color w:val="auto"/>
              <w:sz w:val="18"/>
              <w:szCs w:val="18"/>
              <w:rPrChange w:author="Andrew Rohn" w:date="2021-11-06T01:25:00Z" w:id="679">
                <w:rPr>
                  <w:del w:author="Andrew Rohn" w:date="2021-11-06T01:19:00Z" w:id="680"/>
                  <w:rFonts w:eastAsiaTheme="minorEastAsia"/>
                  <w:noProof/>
                </w:rPr>
              </w:rPrChange>
            </w:rPr>
            <w:pPrChange w:author="Andrew Rohn" w:date="2021-11-06T01:20:00Z" w:id="681">
              <w:pPr>
                <w:pStyle w:val="TOC1"/>
                <w:tabs>
                  <w:tab w:val="left" w:pos="440"/>
                  <w:tab w:val="right" w:leader="dot" w:pos="9350"/>
                </w:tabs>
              </w:pPr>
            </w:pPrChange>
          </w:pPr>
          <w:del w:author="Andrew Rohn" w:date="2021-11-06T01:19:00Z" w:id="682">
            <w:r w:rsidRPr="005817CB" w:rsidDel="00BF2B1A">
              <w:rPr>
                <w:rStyle w:val="Hyperlink"/>
                <w:color w:val="auto"/>
                <w:sz w:val="18"/>
                <w:szCs w:val="18"/>
                <w:rPrChange w:author="Andrew Rohn" w:date="2021-11-06T01:25:00Z" w:id="683">
                  <w:rPr>
                    <w:rStyle w:val="Hyperlink"/>
                    <w:noProof/>
                  </w:rPr>
                </w:rPrChange>
              </w:rPr>
              <w:delText>2.</w:delText>
            </w:r>
            <w:r w:rsidRPr="005817CB" w:rsidDel="00BF2B1A">
              <w:rPr>
                <w:rStyle w:val="Hyperlink"/>
                <w:color w:val="auto"/>
                <w:sz w:val="18"/>
                <w:szCs w:val="18"/>
                <w:rPrChange w:author="Andrew Rohn" w:date="2021-11-06T01:25:00Z" w:id="684">
                  <w:rPr>
                    <w:rFonts w:eastAsiaTheme="minorEastAsia"/>
                    <w:noProof/>
                  </w:rPr>
                </w:rPrChange>
              </w:rPr>
              <w:tab/>
            </w:r>
            <w:r w:rsidRPr="005817CB" w:rsidDel="00BF2B1A">
              <w:rPr>
                <w:rStyle w:val="Hyperlink"/>
                <w:color w:val="auto"/>
                <w:sz w:val="18"/>
                <w:szCs w:val="18"/>
                <w:rPrChange w:author="Andrew Rohn" w:date="2021-11-06T01:25:00Z" w:id="685">
                  <w:rPr>
                    <w:rStyle w:val="Hyperlink"/>
                    <w:noProof/>
                  </w:rPr>
                </w:rPrChange>
              </w:rPr>
              <w:delText>Hardware and Software Specification</w:delText>
            </w:r>
            <w:r w:rsidRPr="005817CB" w:rsidDel="00BF2B1A">
              <w:rPr>
                <w:rStyle w:val="Hyperlink"/>
                <w:webHidden/>
                <w:color w:val="auto"/>
                <w:sz w:val="18"/>
                <w:szCs w:val="18"/>
                <w:rPrChange w:author="Andrew Rohn" w:date="2021-11-06T01:25:00Z" w:id="686">
                  <w:rPr>
                    <w:noProof/>
                    <w:webHidden/>
                  </w:rPr>
                </w:rPrChange>
              </w:rPr>
              <w:tab/>
            </w:r>
            <w:r w:rsidRPr="005817CB" w:rsidDel="00BF2B1A">
              <w:rPr>
                <w:rStyle w:val="Hyperlink"/>
                <w:webHidden/>
                <w:color w:val="auto"/>
                <w:sz w:val="18"/>
                <w:szCs w:val="18"/>
                <w:rPrChange w:author="Andrew Rohn" w:date="2021-11-06T01:25:00Z" w:id="686">
                  <w:rPr>
                    <w:noProof/>
                    <w:webHidden/>
                  </w:rPr>
                </w:rPrChange>
              </w:rPr>
              <w:delText>4</w:delText>
            </w:r>
          </w:del>
        </w:p>
        <w:p w:rsidRPr="005817CB" w:rsidR="00B60B0F" w:rsidDel="00BF2B1A" w:rsidP="00BF2B1A" w:rsidRDefault="00B60B0F" w14:paraId="38DF61FA" w14:textId="20FA6D1F">
          <w:pPr>
            <w:pStyle w:val="TOC3"/>
            <w:rPr>
              <w:del w:author="Andrew Rohn" w:date="2021-11-06T01:19:00Z" w:id="687"/>
              <w:rStyle w:val="Hyperlink"/>
              <w:color w:val="auto"/>
              <w:sz w:val="18"/>
              <w:szCs w:val="18"/>
              <w:rPrChange w:author="Andrew Rohn" w:date="2021-11-06T01:25:00Z" w:id="688">
                <w:rPr>
                  <w:del w:author="Andrew Rohn" w:date="2021-11-06T01:19:00Z" w:id="689"/>
                  <w:rFonts w:eastAsiaTheme="minorEastAsia"/>
                  <w:noProof/>
                </w:rPr>
              </w:rPrChange>
            </w:rPr>
            <w:pPrChange w:author="Andrew Rohn" w:date="2021-11-06T01:20:00Z" w:id="690">
              <w:pPr>
                <w:pStyle w:val="TOC1"/>
                <w:tabs>
                  <w:tab w:val="left" w:pos="440"/>
                  <w:tab w:val="right" w:leader="dot" w:pos="9350"/>
                </w:tabs>
              </w:pPr>
            </w:pPrChange>
          </w:pPr>
          <w:del w:author="Andrew Rohn" w:date="2021-11-06T01:19:00Z" w:id="691">
            <w:r w:rsidRPr="005817CB" w:rsidDel="00BF2B1A">
              <w:rPr>
                <w:rStyle w:val="Hyperlink"/>
                <w:color w:val="auto"/>
                <w:sz w:val="18"/>
                <w:szCs w:val="18"/>
                <w:rPrChange w:author="Andrew Rohn" w:date="2021-11-06T01:25:00Z" w:id="692">
                  <w:rPr>
                    <w:rStyle w:val="Hyperlink"/>
                    <w:noProof/>
                    <w:highlight w:val="yellow"/>
                  </w:rPr>
                </w:rPrChange>
              </w:rPr>
              <w:delText>3.</w:delText>
            </w:r>
            <w:r w:rsidRPr="005817CB" w:rsidDel="00BF2B1A">
              <w:rPr>
                <w:rStyle w:val="Hyperlink"/>
                <w:color w:val="auto"/>
                <w:sz w:val="18"/>
                <w:szCs w:val="18"/>
                <w:rPrChange w:author="Andrew Rohn" w:date="2021-11-06T01:25:00Z" w:id="693">
                  <w:rPr>
                    <w:rFonts w:eastAsiaTheme="minorEastAsia"/>
                    <w:noProof/>
                  </w:rPr>
                </w:rPrChange>
              </w:rPr>
              <w:tab/>
            </w:r>
            <w:r w:rsidRPr="005817CB" w:rsidDel="00BF2B1A">
              <w:rPr>
                <w:rStyle w:val="Hyperlink"/>
                <w:color w:val="auto"/>
                <w:sz w:val="18"/>
                <w:szCs w:val="18"/>
                <w:rPrChange w:author="Andrew Rohn" w:date="2021-11-06T01:25:00Z" w:id="694">
                  <w:rPr>
                    <w:rStyle w:val="Hyperlink"/>
                    <w:noProof/>
                  </w:rPr>
                </w:rPrChange>
              </w:rPr>
              <w:delText>Application Page</w:delText>
            </w:r>
            <w:r w:rsidRPr="005817CB" w:rsidDel="00BF2B1A">
              <w:rPr>
                <w:rStyle w:val="Hyperlink"/>
                <w:webHidden/>
                <w:color w:val="auto"/>
                <w:sz w:val="18"/>
                <w:szCs w:val="18"/>
                <w:rPrChange w:author="Andrew Rohn" w:date="2021-11-06T01:25:00Z" w:id="695">
                  <w:rPr>
                    <w:noProof/>
                    <w:webHidden/>
                  </w:rPr>
                </w:rPrChange>
              </w:rPr>
              <w:tab/>
            </w:r>
            <w:r w:rsidRPr="005817CB" w:rsidDel="00BF2B1A">
              <w:rPr>
                <w:rStyle w:val="Hyperlink"/>
                <w:webHidden/>
                <w:color w:val="auto"/>
                <w:sz w:val="18"/>
                <w:szCs w:val="18"/>
                <w:rPrChange w:author="Andrew Rohn" w:date="2021-11-06T01:25:00Z" w:id="695">
                  <w:rPr>
                    <w:noProof/>
                    <w:webHidden/>
                  </w:rPr>
                </w:rPrChange>
              </w:rPr>
              <w:delText>4</w:delText>
            </w:r>
          </w:del>
        </w:p>
        <w:p w:rsidRPr="005817CB" w:rsidR="00B60B0F" w:rsidDel="00BF2B1A" w:rsidP="00BF2B1A" w:rsidRDefault="00B60B0F" w14:paraId="6CBE929A" w14:textId="3F1F2452">
          <w:pPr>
            <w:pStyle w:val="TOC3"/>
            <w:rPr>
              <w:del w:author="Andrew Rohn" w:date="2021-11-06T01:19:00Z" w:id="696"/>
              <w:rStyle w:val="Hyperlink"/>
              <w:color w:val="auto"/>
              <w:sz w:val="18"/>
              <w:szCs w:val="18"/>
              <w:rPrChange w:author="Andrew Rohn" w:date="2021-11-06T01:25:00Z" w:id="697">
                <w:rPr>
                  <w:del w:author="Andrew Rohn" w:date="2021-11-06T01:19:00Z" w:id="698"/>
                  <w:rFonts w:eastAsiaTheme="minorEastAsia"/>
                  <w:noProof/>
                </w:rPr>
              </w:rPrChange>
            </w:rPr>
            <w:pPrChange w:author="Andrew Rohn" w:date="2021-11-06T01:20:00Z" w:id="699">
              <w:pPr>
                <w:pStyle w:val="TOC1"/>
                <w:tabs>
                  <w:tab w:val="left" w:pos="440"/>
                  <w:tab w:val="right" w:leader="dot" w:pos="9350"/>
                </w:tabs>
              </w:pPr>
            </w:pPrChange>
          </w:pPr>
          <w:del w:author="Andrew Rohn" w:date="2021-11-06T01:19:00Z" w:id="700">
            <w:r w:rsidRPr="005817CB" w:rsidDel="00BF2B1A">
              <w:rPr>
                <w:rStyle w:val="Hyperlink"/>
                <w:color w:val="auto"/>
                <w:sz w:val="18"/>
                <w:szCs w:val="18"/>
                <w:rPrChange w:author="Andrew Rohn" w:date="2021-11-06T01:25:00Z" w:id="701">
                  <w:rPr>
                    <w:rStyle w:val="Hyperlink"/>
                    <w:noProof/>
                    <w:highlight w:val="yellow"/>
                  </w:rPr>
                </w:rPrChange>
              </w:rPr>
              <w:delText>4.</w:delText>
            </w:r>
            <w:r w:rsidRPr="005817CB" w:rsidDel="00BF2B1A">
              <w:rPr>
                <w:rStyle w:val="Hyperlink"/>
                <w:color w:val="auto"/>
                <w:sz w:val="18"/>
                <w:szCs w:val="18"/>
                <w:rPrChange w:author="Andrew Rohn" w:date="2021-11-06T01:25:00Z" w:id="702">
                  <w:rPr>
                    <w:rFonts w:eastAsiaTheme="minorEastAsia"/>
                    <w:noProof/>
                  </w:rPr>
                </w:rPrChange>
              </w:rPr>
              <w:tab/>
            </w:r>
            <w:r w:rsidRPr="005817CB" w:rsidDel="00BF2B1A">
              <w:rPr>
                <w:rStyle w:val="Hyperlink"/>
                <w:color w:val="auto"/>
                <w:sz w:val="18"/>
                <w:szCs w:val="18"/>
                <w:rPrChange w:author="Andrew Rohn" w:date="2021-11-06T01:25:00Z" w:id="703">
                  <w:rPr>
                    <w:rStyle w:val="Hyperlink"/>
                    <w:noProof/>
                  </w:rPr>
                </w:rPrChange>
              </w:rPr>
              <w:delText>Launching the application</w:delText>
            </w:r>
            <w:r w:rsidRPr="005817CB" w:rsidDel="00BF2B1A">
              <w:rPr>
                <w:rStyle w:val="Hyperlink"/>
                <w:webHidden/>
                <w:color w:val="auto"/>
                <w:sz w:val="18"/>
                <w:szCs w:val="18"/>
                <w:rPrChange w:author="Andrew Rohn" w:date="2021-11-06T01:25:00Z" w:id="704">
                  <w:rPr>
                    <w:noProof/>
                    <w:webHidden/>
                  </w:rPr>
                </w:rPrChange>
              </w:rPr>
              <w:tab/>
            </w:r>
            <w:r w:rsidRPr="005817CB" w:rsidDel="00BF2B1A">
              <w:rPr>
                <w:rStyle w:val="Hyperlink"/>
                <w:webHidden/>
                <w:color w:val="auto"/>
                <w:sz w:val="18"/>
                <w:szCs w:val="18"/>
                <w:rPrChange w:author="Andrew Rohn" w:date="2021-11-06T01:25:00Z" w:id="704">
                  <w:rPr>
                    <w:noProof/>
                    <w:webHidden/>
                  </w:rPr>
                </w:rPrChange>
              </w:rPr>
              <w:delText>6</w:delText>
            </w:r>
          </w:del>
        </w:p>
        <w:p w:rsidRPr="005817CB" w:rsidR="00B60B0F" w:rsidDel="00BF2B1A" w:rsidP="00BF2B1A" w:rsidRDefault="00B60B0F" w14:paraId="660B1587" w14:textId="610D755A">
          <w:pPr>
            <w:pStyle w:val="TOC3"/>
            <w:rPr>
              <w:del w:author="Andrew Rohn" w:date="2021-11-06T01:19:00Z" w:id="705"/>
              <w:rStyle w:val="Hyperlink"/>
              <w:color w:val="auto"/>
              <w:sz w:val="18"/>
              <w:szCs w:val="18"/>
              <w:rPrChange w:author="Andrew Rohn" w:date="2021-11-06T01:25:00Z" w:id="706">
                <w:rPr>
                  <w:del w:author="Andrew Rohn" w:date="2021-11-06T01:19:00Z" w:id="707"/>
                  <w:rFonts w:eastAsiaTheme="minorEastAsia"/>
                  <w:noProof/>
                </w:rPr>
              </w:rPrChange>
            </w:rPr>
            <w:pPrChange w:author="Andrew Rohn" w:date="2021-11-06T01:20:00Z" w:id="708">
              <w:pPr>
                <w:pStyle w:val="TOC1"/>
                <w:tabs>
                  <w:tab w:val="left" w:pos="440"/>
                  <w:tab w:val="right" w:leader="dot" w:pos="9350"/>
                </w:tabs>
              </w:pPr>
            </w:pPrChange>
          </w:pPr>
          <w:del w:author="Andrew Rohn" w:date="2021-11-06T01:19:00Z" w:id="709">
            <w:r w:rsidRPr="005817CB" w:rsidDel="00BF2B1A">
              <w:rPr>
                <w:rStyle w:val="Hyperlink"/>
                <w:color w:val="auto"/>
                <w:sz w:val="18"/>
                <w:szCs w:val="18"/>
                <w:rPrChange w:author="Andrew Rohn" w:date="2021-11-06T01:25:00Z" w:id="710">
                  <w:rPr>
                    <w:rStyle w:val="Hyperlink"/>
                    <w:noProof/>
                  </w:rPr>
                </w:rPrChange>
              </w:rPr>
              <w:delText>5.</w:delText>
            </w:r>
            <w:r w:rsidRPr="005817CB" w:rsidDel="00BF2B1A">
              <w:rPr>
                <w:rStyle w:val="Hyperlink"/>
                <w:color w:val="auto"/>
                <w:sz w:val="18"/>
                <w:szCs w:val="18"/>
                <w:rPrChange w:author="Andrew Rohn" w:date="2021-11-06T01:25:00Z" w:id="711">
                  <w:rPr>
                    <w:rFonts w:eastAsiaTheme="minorEastAsia"/>
                    <w:noProof/>
                  </w:rPr>
                </w:rPrChange>
              </w:rPr>
              <w:tab/>
            </w:r>
            <w:r w:rsidRPr="005817CB" w:rsidDel="00BF2B1A">
              <w:rPr>
                <w:rStyle w:val="Hyperlink"/>
                <w:color w:val="auto"/>
                <w:sz w:val="18"/>
                <w:szCs w:val="18"/>
                <w:rPrChange w:author="Andrew Rohn" w:date="2021-11-06T01:25:00Z" w:id="712">
                  <w:rPr>
                    <w:rStyle w:val="Hyperlink"/>
                    <w:noProof/>
                  </w:rPr>
                </w:rPrChange>
              </w:rPr>
              <w:delText>Step -by – step Guides</w:delText>
            </w:r>
            <w:r w:rsidRPr="005817CB" w:rsidDel="00BF2B1A">
              <w:rPr>
                <w:rStyle w:val="Hyperlink"/>
                <w:webHidden/>
                <w:color w:val="auto"/>
                <w:sz w:val="18"/>
                <w:szCs w:val="18"/>
                <w:rPrChange w:author="Andrew Rohn" w:date="2021-11-06T01:25:00Z" w:id="713">
                  <w:rPr>
                    <w:noProof/>
                    <w:webHidden/>
                  </w:rPr>
                </w:rPrChange>
              </w:rPr>
              <w:tab/>
            </w:r>
            <w:r w:rsidRPr="005817CB" w:rsidDel="00BF2B1A">
              <w:rPr>
                <w:rStyle w:val="Hyperlink"/>
                <w:webHidden/>
                <w:color w:val="auto"/>
                <w:sz w:val="18"/>
                <w:szCs w:val="18"/>
                <w:rPrChange w:author="Andrew Rohn" w:date="2021-11-06T01:25:00Z" w:id="713">
                  <w:rPr>
                    <w:noProof/>
                    <w:webHidden/>
                  </w:rPr>
                </w:rPrChange>
              </w:rPr>
              <w:delText>6</w:delText>
            </w:r>
          </w:del>
        </w:p>
        <w:p w:rsidRPr="005817CB" w:rsidR="00B60B0F" w:rsidDel="00BF2B1A" w:rsidP="00BF2B1A" w:rsidRDefault="00B60B0F" w14:paraId="5245D859" w14:textId="49E15880">
          <w:pPr>
            <w:pStyle w:val="TOC3"/>
            <w:rPr>
              <w:del w:author="Andrew Rohn" w:date="2021-11-06T01:19:00Z" w:id="714"/>
              <w:rStyle w:val="Hyperlink"/>
              <w:color w:val="auto"/>
              <w:sz w:val="18"/>
              <w:szCs w:val="18"/>
              <w:rPrChange w:author="Andrew Rohn" w:date="2021-11-06T01:25:00Z" w:id="715">
                <w:rPr>
                  <w:del w:author="Andrew Rohn" w:date="2021-11-06T01:19:00Z" w:id="716"/>
                  <w:rFonts w:eastAsiaTheme="minorEastAsia"/>
                  <w:noProof/>
                </w:rPr>
              </w:rPrChange>
            </w:rPr>
            <w:pPrChange w:author="Andrew Rohn" w:date="2021-11-06T01:20:00Z" w:id="717">
              <w:pPr>
                <w:pStyle w:val="TOC2"/>
                <w:tabs>
                  <w:tab w:val="right" w:leader="dot" w:pos="9350"/>
                </w:tabs>
              </w:pPr>
            </w:pPrChange>
          </w:pPr>
          <w:del w:author="Andrew Rohn" w:date="2021-11-06T01:19:00Z" w:id="718">
            <w:r w:rsidRPr="005817CB" w:rsidDel="00BF2B1A">
              <w:rPr>
                <w:rStyle w:val="Hyperlink"/>
                <w:color w:val="auto"/>
                <w:sz w:val="18"/>
                <w:szCs w:val="18"/>
                <w:rPrChange w:author="Andrew Rohn" w:date="2021-11-06T01:25:00Z" w:id="719">
                  <w:rPr>
                    <w:rStyle w:val="Hyperlink"/>
                    <w:noProof/>
                  </w:rPr>
                </w:rPrChange>
              </w:rPr>
              <w:delText>5.1 Start a Conversation with the NLU</w:delText>
            </w:r>
            <w:r w:rsidRPr="005817CB" w:rsidDel="00BF2B1A">
              <w:rPr>
                <w:rStyle w:val="Hyperlink"/>
                <w:webHidden/>
                <w:color w:val="auto"/>
                <w:sz w:val="18"/>
                <w:szCs w:val="18"/>
                <w:rPrChange w:author="Andrew Rohn" w:date="2021-11-06T01:25:00Z" w:id="720">
                  <w:rPr>
                    <w:noProof/>
                    <w:webHidden/>
                  </w:rPr>
                </w:rPrChange>
              </w:rPr>
              <w:tab/>
            </w:r>
            <w:r w:rsidRPr="005817CB" w:rsidDel="00BF2B1A">
              <w:rPr>
                <w:rStyle w:val="Hyperlink"/>
                <w:webHidden/>
                <w:color w:val="auto"/>
                <w:sz w:val="18"/>
                <w:szCs w:val="18"/>
                <w:rPrChange w:author="Andrew Rohn" w:date="2021-11-06T01:25:00Z" w:id="720">
                  <w:rPr>
                    <w:noProof/>
                    <w:webHidden/>
                  </w:rPr>
                </w:rPrChange>
              </w:rPr>
              <w:delText>7</w:delText>
            </w:r>
          </w:del>
        </w:p>
        <w:p w:rsidRPr="005817CB" w:rsidR="00B60B0F" w:rsidDel="00BF2B1A" w:rsidP="00BF2B1A" w:rsidRDefault="00B60B0F" w14:paraId="5C89B548" w14:textId="5A557928">
          <w:pPr>
            <w:pStyle w:val="TOC3"/>
            <w:rPr>
              <w:del w:author="Andrew Rohn" w:date="2021-11-06T01:19:00Z" w:id="721"/>
              <w:rStyle w:val="Hyperlink"/>
              <w:color w:val="auto"/>
              <w:sz w:val="18"/>
              <w:szCs w:val="18"/>
              <w:rPrChange w:author="Andrew Rohn" w:date="2021-11-06T01:25:00Z" w:id="722">
                <w:rPr>
                  <w:del w:author="Andrew Rohn" w:date="2021-11-06T01:19:00Z" w:id="723"/>
                  <w:rFonts w:eastAsiaTheme="minorEastAsia"/>
                  <w:noProof/>
                </w:rPr>
              </w:rPrChange>
            </w:rPr>
            <w:pPrChange w:author="Andrew Rohn" w:date="2021-11-06T01:20:00Z" w:id="724">
              <w:pPr>
                <w:pStyle w:val="TOC2"/>
                <w:tabs>
                  <w:tab w:val="right" w:leader="dot" w:pos="9350"/>
                </w:tabs>
              </w:pPr>
            </w:pPrChange>
          </w:pPr>
          <w:del w:author="Andrew Rohn" w:date="2021-11-06T01:19:00Z" w:id="725">
            <w:r w:rsidRPr="005817CB" w:rsidDel="00BF2B1A">
              <w:rPr>
                <w:rStyle w:val="Hyperlink"/>
                <w:color w:val="auto"/>
                <w:sz w:val="18"/>
                <w:szCs w:val="18"/>
                <w:rPrChange w:author="Andrew Rohn" w:date="2021-11-06T01:25:00Z" w:id="726">
                  <w:rPr>
                    <w:rStyle w:val="Hyperlink"/>
                    <w:noProof/>
                  </w:rPr>
                </w:rPrChange>
              </w:rPr>
              <w:delText>5.2  Navigate to the Notes Screen</w:delText>
            </w:r>
            <w:r w:rsidRPr="005817CB" w:rsidDel="00BF2B1A">
              <w:rPr>
                <w:rStyle w:val="Hyperlink"/>
                <w:webHidden/>
                <w:color w:val="auto"/>
                <w:sz w:val="18"/>
                <w:szCs w:val="18"/>
                <w:rPrChange w:author="Andrew Rohn" w:date="2021-11-06T01:25:00Z" w:id="727">
                  <w:rPr>
                    <w:noProof/>
                    <w:webHidden/>
                  </w:rPr>
                </w:rPrChange>
              </w:rPr>
              <w:tab/>
            </w:r>
            <w:r w:rsidRPr="005817CB" w:rsidDel="00BF2B1A">
              <w:rPr>
                <w:rStyle w:val="Hyperlink"/>
                <w:webHidden/>
                <w:color w:val="auto"/>
                <w:sz w:val="18"/>
                <w:szCs w:val="18"/>
                <w:rPrChange w:author="Andrew Rohn" w:date="2021-11-06T01:25:00Z" w:id="727">
                  <w:rPr>
                    <w:noProof/>
                    <w:webHidden/>
                  </w:rPr>
                </w:rPrChange>
              </w:rPr>
              <w:delText>9</w:delText>
            </w:r>
          </w:del>
        </w:p>
        <w:p w:rsidRPr="005817CB" w:rsidR="00B60B0F" w:rsidDel="00BF2B1A" w:rsidP="00BF2B1A" w:rsidRDefault="00B60B0F" w14:paraId="29FC7B07" w14:textId="0E91EBD9">
          <w:pPr>
            <w:pStyle w:val="TOC3"/>
            <w:rPr>
              <w:del w:author="Andrew Rohn" w:date="2021-11-06T01:19:00Z" w:id="728"/>
              <w:rStyle w:val="Hyperlink"/>
              <w:color w:val="auto"/>
              <w:sz w:val="18"/>
              <w:szCs w:val="18"/>
              <w:rPrChange w:author="Andrew Rohn" w:date="2021-11-06T01:25:00Z" w:id="729">
                <w:rPr>
                  <w:del w:author="Andrew Rohn" w:date="2021-11-06T01:19:00Z" w:id="730"/>
                  <w:rFonts w:eastAsiaTheme="minorEastAsia"/>
                  <w:noProof/>
                </w:rPr>
              </w:rPrChange>
            </w:rPr>
            <w:pPrChange w:author="Andrew Rohn" w:date="2021-11-06T01:20:00Z" w:id="731">
              <w:pPr>
                <w:pStyle w:val="TOC2"/>
                <w:tabs>
                  <w:tab w:val="right" w:leader="dot" w:pos="9350"/>
                </w:tabs>
              </w:pPr>
            </w:pPrChange>
          </w:pPr>
          <w:del w:author="Andrew Rohn" w:date="2021-11-06T01:19:00Z" w:id="732">
            <w:r w:rsidRPr="005817CB" w:rsidDel="00BF2B1A">
              <w:rPr>
                <w:rStyle w:val="Hyperlink"/>
                <w:color w:val="auto"/>
                <w:sz w:val="18"/>
                <w:szCs w:val="18"/>
                <w:rPrChange w:author="Andrew Rohn" w:date="2021-11-06T01:25:00Z" w:id="733">
                  <w:rPr>
                    <w:rStyle w:val="Hyperlink"/>
                    <w:noProof/>
                  </w:rPr>
                </w:rPrChange>
              </w:rPr>
              <w:delText>5.3 Create A Note</w:delText>
            </w:r>
            <w:r w:rsidRPr="005817CB" w:rsidDel="00BF2B1A">
              <w:rPr>
                <w:rStyle w:val="Hyperlink"/>
                <w:webHidden/>
                <w:color w:val="auto"/>
                <w:sz w:val="18"/>
                <w:szCs w:val="18"/>
                <w:rPrChange w:author="Andrew Rohn" w:date="2021-11-06T01:25:00Z" w:id="734">
                  <w:rPr>
                    <w:noProof/>
                    <w:webHidden/>
                  </w:rPr>
                </w:rPrChange>
              </w:rPr>
              <w:tab/>
            </w:r>
            <w:r w:rsidRPr="005817CB" w:rsidDel="00BF2B1A">
              <w:rPr>
                <w:rStyle w:val="Hyperlink"/>
                <w:webHidden/>
                <w:color w:val="auto"/>
                <w:sz w:val="18"/>
                <w:szCs w:val="18"/>
                <w:rPrChange w:author="Andrew Rohn" w:date="2021-11-06T01:25:00Z" w:id="734">
                  <w:rPr>
                    <w:noProof/>
                    <w:webHidden/>
                  </w:rPr>
                </w:rPrChange>
              </w:rPr>
              <w:delText>11</w:delText>
            </w:r>
          </w:del>
        </w:p>
        <w:p w:rsidRPr="005817CB" w:rsidR="00B60B0F" w:rsidDel="00BF2B1A" w:rsidP="00BF2B1A" w:rsidRDefault="00B60B0F" w14:paraId="56087649" w14:textId="060155DE">
          <w:pPr>
            <w:pStyle w:val="TOC3"/>
            <w:rPr>
              <w:del w:author="Andrew Rohn" w:date="2021-11-06T01:19:00Z" w:id="735"/>
              <w:rStyle w:val="Hyperlink"/>
              <w:color w:val="auto"/>
              <w:sz w:val="18"/>
              <w:szCs w:val="18"/>
              <w:rPrChange w:author="Andrew Rohn" w:date="2021-11-06T01:25:00Z" w:id="736">
                <w:rPr>
                  <w:del w:author="Andrew Rohn" w:date="2021-11-06T01:19:00Z" w:id="737"/>
                  <w:rFonts w:eastAsiaTheme="minorEastAsia"/>
                  <w:noProof/>
                </w:rPr>
              </w:rPrChange>
            </w:rPr>
            <w:pPrChange w:author="Andrew Rohn" w:date="2021-11-06T01:20:00Z" w:id="738">
              <w:pPr>
                <w:pStyle w:val="TOC2"/>
                <w:tabs>
                  <w:tab w:val="right" w:leader="dot" w:pos="9350"/>
                </w:tabs>
              </w:pPr>
            </w:pPrChange>
          </w:pPr>
          <w:del w:author="Andrew Rohn" w:date="2021-11-06T01:19:00Z" w:id="739">
            <w:r w:rsidRPr="005817CB" w:rsidDel="00BF2B1A">
              <w:rPr>
                <w:rStyle w:val="Hyperlink"/>
                <w:color w:val="auto"/>
                <w:sz w:val="18"/>
                <w:szCs w:val="18"/>
                <w:rPrChange w:author="Andrew Rohn" w:date="2021-11-06T01:25:00Z" w:id="740">
                  <w:rPr>
                    <w:rStyle w:val="Hyperlink"/>
                    <w:noProof/>
                  </w:rPr>
                </w:rPrChange>
              </w:rPr>
              <w:delText>5.4 Create an Event</w:delText>
            </w:r>
            <w:r w:rsidRPr="005817CB" w:rsidDel="00BF2B1A">
              <w:rPr>
                <w:rStyle w:val="Hyperlink"/>
                <w:webHidden/>
                <w:color w:val="auto"/>
                <w:sz w:val="18"/>
                <w:szCs w:val="18"/>
                <w:rPrChange w:author="Andrew Rohn" w:date="2021-11-06T01:25:00Z" w:id="741">
                  <w:rPr>
                    <w:noProof/>
                    <w:webHidden/>
                  </w:rPr>
                </w:rPrChange>
              </w:rPr>
              <w:tab/>
            </w:r>
            <w:r w:rsidRPr="005817CB" w:rsidDel="00BF2B1A">
              <w:rPr>
                <w:rStyle w:val="Hyperlink"/>
                <w:webHidden/>
                <w:color w:val="auto"/>
                <w:sz w:val="18"/>
                <w:szCs w:val="18"/>
                <w:rPrChange w:author="Andrew Rohn" w:date="2021-11-06T01:25:00Z" w:id="741">
                  <w:rPr>
                    <w:noProof/>
                    <w:webHidden/>
                  </w:rPr>
                </w:rPrChange>
              </w:rPr>
              <w:delText>13</w:delText>
            </w:r>
          </w:del>
        </w:p>
        <w:p w:rsidRPr="005817CB" w:rsidR="00B60B0F" w:rsidDel="00BF2B1A" w:rsidP="00BF2B1A" w:rsidRDefault="00B60B0F" w14:paraId="1DAEB7F2" w14:textId="5794F77E">
          <w:pPr>
            <w:pStyle w:val="TOC3"/>
            <w:rPr>
              <w:del w:author="Andrew Rohn" w:date="2021-11-06T01:19:00Z" w:id="742"/>
              <w:rStyle w:val="Hyperlink"/>
              <w:color w:val="auto"/>
              <w:sz w:val="18"/>
              <w:szCs w:val="18"/>
              <w:rPrChange w:author="Andrew Rohn" w:date="2021-11-06T01:25:00Z" w:id="743">
                <w:rPr>
                  <w:del w:author="Andrew Rohn" w:date="2021-11-06T01:19:00Z" w:id="744"/>
                  <w:rFonts w:eastAsiaTheme="minorEastAsia"/>
                  <w:noProof/>
                </w:rPr>
              </w:rPrChange>
            </w:rPr>
            <w:pPrChange w:author="Andrew Rohn" w:date="2021-11-06T01:20:00Z" w:id="745">
              <w:pPr>
                <w:pStyle w:val="TOC2"/>
                <w:tabs>
                  <w:tab w:val="right" w:leader="dot" w:pos="9350"/>
                </w:tabs>
              </w:pPr>
            </w:pPrChange>
          </w:pPr>
          <w:del w:author="Andrew Rohn" w:date="2021-11-06T01:19:00Z" w:id="746">
            <w:r w:rsidRPr="005817CB" w:rsidDel="00BF2B1A">
              <w:rPr>
                <w:rStyle w:val="Hyperlink"/>
                <w:color w:val="auto"/>
                <w:sz w:val="18"/>
                <w:szCs w:val="18"/>
                <w:rPrChange w:author="Andrew Rohn" w:date="2021-11-06T01:25:00Z" w:id="747">
                  <w:rPr>
                    <w:rStyle w:val="Hyperlink"/>
                    <w:noProof/>
                  </w:rPr>
                </w:rPrChange>
              </w:rPr>
              <w:delText>5.5  Create a Recurring Event</w:delText>
            </w:r>
            <w:r w:rsidRPr="005817CB" w:rsidDel="00BF2B1A">
              <w:rPr>
                <w:rStyle w:val="Hyperlink"/>
                <w:webHidden/>
                <w:color w:val="auto"/>
                <w:sz w:val="18"/>
                <w:szCs w:val="18"/>
                <w:rPrChange w:author="Andrew Rohn" w:date="2021-11-06T01:25:00Z" w:id="748">
                  <w:rPr>
                    <w:noProof/>
                    <w:webHidden/>
                  </w:rPr>
                </w:rPrChange>
              </w:rPr>
              <w:tab/>
            </w:r>
            <w:r w:rsidRPr="005817CB" w:rsidDel="00BF2B1A">
              <w:rPr>
                <w:rStyle w:val="Hyperlink"/>
                <w:webHidden/>
                <w:color w:val="auto"/>
                <w:sz w:val="18"/>
                <w:szCs w:val="18"/>
                <w:rPrChange w:author="Andrew Rohn" w:date="2021-11-06T01:25:00Z" w:id="748">
                  <w:rPr>
                    <w:noProof/>
                    <w:webHidden/>
                  </w:rPr>
                </w:rPrChange>
              </w:rPr>
              <w:delText>16</w:delText>
            </w:r>
          </w:del>
        </w:p>
        <w:p w:rsidRPr="005817CB" w:rsidR="00B60B0F" w:rsidDel="00BF2B1A" w:rsidP="00BF2B1A" w:rsidRDefault="00B60B0F" w14:paraId="52D38831" w14:textId="4662439D">
          <w:pPr>
            <w:pStyle w:val="TOC3"/>
            <w:rPr>
              <w:del w:author="Andrew Rohn" w:date="2021-11-06T01:19:00Z" w:id="749"/>
              <w:rStyle w:val="Hyperlink"/>
              <w:color w:val="auto"/>
              <w:sz w:val="18"/>
              <w:szCs w:val="18"/>
              <w:rPrChange w:author="Andrew Rohn" w:date="2021-11-06T01:25:00Z" w:id="750">
                <w:rPr>
                  <w:del w:author="Andrew Rohn" w:date="2021-11-06T01:19:00Z" w:id="751"/>
                  <w:rFonts w:eastAsiaTheme="minorEastAsia"/>
                  <w:noProof/>
                </w:rPr>
              </w:rPrChange>
            </w:rPr>
            <w:pPrChange w:author="Andrew Rohn" w:date="2021-11-06T01:20:00Z" w:id="752">
              <w:pPr>
                <w:pStyle w:val="TOC2"/>
                <w:tabs>
                  <w:tab w:val="right" w:leader="dot" w:pos="9350"/>
                </w:tabs>
              </w:pPr>
            </w:pPrChange>
          </w:pPr>
          <w:del w:author="Andrew Rohn" w:date="2021-11-06T01:19:00Z" w:id="753">
            <w:r w:rsidRPr="005817CB" w:rsidDel="00BF2B1A">
              <w:rPr>
                <w:rStyle w:val="Hyperlink"/>
                <w:color w:val="auto"/>
                <w:sz w:val="18"/>
                <w:szCs w:val="18"/>
                <w:rPrChange w:author="Andrew Rohn" w:date="2021-11-06T01:25:00Z" w:id="754">
                  <w:rPr>
                    <w:rStyle w:val="Hyperlink"/>
                    <w:noProof/>
                  </w:rPr>
                </w:rPrChange>
              </w:rPr>
              <w:delText>5.6 Ask the NLU Questions</w:delText>
            </w:r>
            <w:r w:rsidRPr="005817CB" w:rsidDel="00BF2B1A">
              <w:rPr>
                <w:rStyle w:val="Hyperlink"/>
                <w:webHidden/>
                <w:color w:val="auto"/>
                <w:sz w:val="18"/>
                <w:szCs w:val="18"/>
                <w:rPrChange w:author="Andrew Rohn" w:date="2021-11-06T01:25:00Z" w:id="755">
                  <w:rPr>
                    <w:noProof/>
                    <w:webHidden/>
                  </w:rPr>
                </w:rPrChange>
              </w:rPr>
              <w:tab/>
            </w:r>
            <w:r w:rsidRPr="005817CB" w:rsidDel="00BF2B1A">
              <w:rPr>
                <w:rStyle w:val="Hyperlink"/>
                <w:webHidden/>
                <w:color w:val="auto"/>
                <w:sz w:val="18"/>
                <w:szCs w:val="18"/>
                <w:rPrChange w:author="Andrew Rohn" w:date="2021-11-06T01:25:00Z" w:id="755">
                  <w:rPr>
                    <w:noProof/>
                    <w:webHidden/>
                  </w:rPr>
                </w:rPrChange>
              </w:rPr>
              <w:delText>19</w:delText>
            </w:r>
          </w:del>
        </w:p>
        <w:p w:rsidRPr="005817CB" w:rsidR="00B60B0F" w:rsidDel="00BF2B1A" w:rsidP="00BF2B1A" w:rsidRDefault="00B60B0F" w14:paraId="181CB25E" w14:textId="2EEC896E">
          <w:pPr>
            <w:pStyle w:val="TOC3"/>
            <w:rPr>
              <w:del w:author="Andrew Rohn" w:date="2021-11-06T01:19:00Z" w:id="756"/>
              <w:rStyle w:val="Hyperlink"/>
              <w:color w:val="auto"/>
              <w:sz w:val="18"/>
              <w:szCs w:val="18"/>
              <w:rPrChange w:author="Andrew Rohn" w:date="2021-11-06T01:25:00Z" w:id="757">
                <w:rPr>
                  <w:del w:author="Andrew Rohn" w:date="2021-11-06T01:19:00Z" w:id="758"/>
                  <w:rFonts w:eastAsiaTheme="minorEastAsia"/>
                  <w:noProof/>
                </w:rPr>
              </w:rPrChange>
            </w:rPr>
            <w:pPrChange w:author="Andrew Rohn" w:date="2021-11-06T01:20:00Z" w:id="759">
              <w:pPr>
                <w:pStyle w:val="TOC1"/>
                <w:tabs>
                  <w:tab w:val="left" w:pos="440"/>
                  <w:tab w:val="right" w:leader="dot" w:pos="9350"/>
                </w:tabs>
              </w:pPr>
            </w:pPrChange>
          </w:pPr>
          <w:del w:author="Andrew Rohn" w:date="2021-11-06T01:19:00Z" w:id="760">
            <w:r w:rsidRPr="005817CB" w:rsidDel="00BF2B1A">
              <w:rPr>
                <w:rStyle w:val="Hyperlink"/>
                <w:color w:val="auto"/>
                <w:sz w:val="18"/>
                <w:szCs w:val="18"/>
                <w:rPrChange w:author="Andrew Rohn" w:date="2021-11-06T01:25:00Z" w:id="761">
                  <w:rPr>
                    <w:rStyle w:val="Hyperlink"/>
                    <w:noProof/>
                  </w:rPr>
                </w:rPrChange>
              </w:rPr>
              <w:delText>6.</w:delText>
            </w:r>
            <w:r w:rsidRPr="005817CB" w:rsidDel="00BF2B1A">
              <w:rPr>
                <w:rStyle w:val="Hyperlink"/>
                <w:color w:val="auto"/>
                <w:sz w:val="18"/>
                <w:szCs w:val="18"/>
                <w:rPrChange w:author="Andrew Rohn" w:date="2021-11-06T01:25:00Z" w:id="762">
                  <w:rPr>
                    <w:rFonts w:eastAsiaTheme="minorEastAsia"/>
                    <w:noProof/>
                  </w:rPr>
                </w:rPrChange>
              </w:rPr>
              <w:tab/>
            </w:r>
            <w:r w:rsidRPr="005817CB" w:rsidDel="00BF2B1A">
              <w:rPr>
                <w:rStyle w:val="Hyperlink"/>
                <w:color w:val="auto"/>
                <w:sz w:val="18"/>
                <w:szCs w:val="18"/>
                <w:rPrChange w:author="Andrew Rohn" w:date="2021-11-06T01:25:00Z" w:id="763">
                  <w:rPr>
                    <w:rStyle w:val="Hyperlink"/>
                    <w:noProof/>
                  </w:rPr>
                </w:rPrChange>
              </w:rPr>
              <w:delText>Troubleshooting</w:delText>
            </w:r>
            <w:r w:rsidRPr="005817CB" w:rsidDel="00BF2B1A">
              <w:rPr>
                <w:rStyle w:val="Hyperlink"/>
                <w:webHidden/>
                <w:color w:val="auto"/>
                <w:sz w:val="18"/>
                <w:szCs w:val="18"/>
                <w:rPrChange w:author="Andrew Rohn" w:date="2021-11-06T01:25:00Z" w:id="764">
                  <w:rPr>
                    <w:noProof/>
                    <w:webHidden/>
                  </w:rPr>
                </w:rPrChange>
              </w:rPr>
              <w:tab/>
            </w:r>
            <w:r w:rsidRPr="005817CB" w:rsidDel="00BF2B1A">
              <w:rPr>
                <w:rStyle w:val="Hyperlink"/>
                <w:webHidden/>
                <w:color w:val="auto"/>
                <w:sz w:val="18"/>
                <w:szCs w:val="18"/>
                <w:rPrChange w:author="Andrew Rohn" w:date="2021-11-06T01:25:00Z" w:id="764">
                  <w:rPr>
                    <w:noProof/>
                    <w:webHidden/>
                  </w:rPr>
                </w:rPrChange>
              </w:rPr>
              <w:delText>20</w:delText>
            </w:r>
          </w:del>
        </w:p>
        <w:p w:rsidRPr="005B18B5" w:rsidR="00914CBC" w:rsidDel="005817CB" w:rsidRDefault="00914CBC" w14:paraId="79A09F74" w14:textId="1FF38F93">
          <w:pPr>
            <w:rPr>
              <w:del w:author="Andrew Rohn" w:date="2021-11-06T01:26:00Z" w:id="765"/>
              <w:b/>
            </w:rPr>
          </w:pPr>
          <w:r w:rsidRPr="005817CB">
            <w:rPr>
              <w:b/>
              <w:bCs/>
              <w:noProof/>
              <w:sz w:val="18"/>
              <w:szCs w:val="18"/>
              <w:rPrChange w:author="Andrew Rohn" w:date="2021-11-06T01:25:00Z" w:id="766">
                <w:rPr>
                  <w:b/>
                  <w:bCs/>
                  <w:noProof/>
                </w:rPr>
              </w:rPrChange>
            </w:rPr>
            <w:fldChar w:fldCharType="end"/>
          </w:r>
        </w:p>
      </w:sdtContent>
    </w:sdt>
    <w:p w:rsidR="00914CBC" w:rsidDel="00C7476F" w:rsidRDefault="00914CBC" w14:paraId="184498D6" w14:textId="6CA36C92">
      <w:pPr>
        <w:rPr>
          <w:del w:author="Joseph Kalfus" w:date="2021-11-05T20:22:00Z" w:id="767"/>
          <w:rFonts w:ascii="Times New Roman" w:hAnsi="Times New Roman" w:eastAsia="Times New Roman" w:cs="Times New Roman"/>
          <w:color w:val="2F5496" w:themeColor="accent1" w:themeShade="BF"/>
          <w:sz w:val="24"/>
          <w:szCs w:val="24"/>
        </w:rPr>
      </w:pPr>
    </w:p>
    <w:p w:rsidR="006F0986" w:rsidDel="00C7476F" w:rsidRDefault="006F0986" w14:paraId="43CB4F7B" w14:textId="5A5B5689">
      <w:pPr>
        <w:rPr>
          <w:del w:author="Joseph Kalfus" w:date="2021-11-05T20:22:00Z" w:id="768"/>
          <w:rFonts w:ascii="Times New Roman" w:hAnsi="Times New Roman" w:eastAsia="Times New Roman" w:cs="Times New Roman"/>
          <w:color w:val="2F5496" w:themeColor="accent1" w:themeShade="BF"/>
          <w:sz w:val="24"/>
          <w:szCs w:val="24"/>
        </w:rPr>
      </w:pPr>
    </w:p>
    <w:p w:rsidR="0071027D" w:rsidDel="00C7476F" w:rsidRDefault="0071027D" w14:paraId="52EEF922" w14:textId="5DE378C5">
      <w:pPr>
        <w:rPr>
          <w:del w:author="Joseph Kalfus" w:date="2021-11-05T20:22:00Z" w:id="769"/>
          <w:rFonts w:ascii="Times New Roman" w:hAnsi="Times New Roman" w:eastAsia="Times New Roman" w:cs="Times New Roman"/>
          <w:color w:val="2F5496" w:themeColor="accent1" w:themeShade="BF"/>
          <w:sz w:val="24"/>
          <w:szCs w:val="24"/>
        </w:rPr>
      </w:pPr>
    </w:p>
    <w:p w:rsidR="00914CBC" w:rsidDel="00C7476F" w:rsidRDefault="00914CBC" w14:paraId="217C622C" w14:textId="0419A11B">
      <w:pPr>
        <w:rPr>
          <w:del w:author="Joseph Kalfus" w:date="2021-11-05T20:22:00Z" w:id="770"/>
          <w:rFonts w:ascii="Times New Roman" w:hAnsi="Times New Roman" w:eastAsia="Times New Roman" w:cs="Times New Roman"/>
          <w:color w:val="2F5496" w:themeColor="accent1" w:themeShade="BF"/>
          <w:sz w:val="24"/>
          <w:szCs w:val="24"/>
        </w:rPr>
      </w:pPr>
    </w:p>
    <w:p w:rsidR="00C7476F" w:rsidRDefault="00C7476F" w14:paraId="51DDD655" w14:textId="77777777">
      <w:pPr>
        <w:rPr>
          <w:ins w:author="Joseph Kalfus" w:date="2021-11-05T20:22:00Z" w:id="771"/>
          <w:rFonts w:asciiTheme="majorHAnsi" w:hAnsiTheme="majorHAnsi" w:eastAsiaTheme="majorEastAsia" w:cstheme="majorBidi"/>
          <w:color w:val="2F5496" w:themeColor="accent1" w:themeShade="BF"/>
          <w:sz w:val="32"/>
          <w:szCs w:val="32"/>
        </w:rPr>
      </w:pPr>
      <w:ins w:author="Joseph Kalfus" w:date="2021-11-05T20:22:00Z" w:id="772">
        <w:del w:author="Andrew Rohn" w:date="2021-11-06T01:25:00Z" w:id="773">
          <w:r w:rsidDel="005817CB">
            <w:br w:type="page"/>
          </w:r>
        </w:del>
      </w:ins>
    </w:p>
    <w:p w:rsidRPr="008B3BB5" w:rsidR="1F470F53" w:rsidRDefault="34F38D07" w14:paraId="7B380488" w14:textId="03284792">
      <w:pPr>
        <w:pStyle w:val="Heading1"/>
        <w:pPrChange w:author="Joseph Kalfus" w:date="2021-11-05T20:32:00Z" w:id="774">
          <w:pPr>
            <w:pStyle w:val="Heading1"/>
            <w:numPr>
              <w:numId w:val="35"/>
            </w:numPr>
            <w:spacing w:before="0"/>
            <w:ind w:left="720"/>
          </w:pPr>
        </w:pPrChange>
      </w:pPr>
      <w:bookmarkStart w:name="_Toc87054568" w:id="775"/>
      <w:r w:rsidRPr="008B3BB5">
        <w:rPr>
          <w:rPrChange w:author="Joseph Kalfus" w:date="2021-11-05T20:32:00Z" w:id="776">
            <w:rPr>
              <w:rFonts w:ascii="Times New Roman" w:hAnsi="Times New Roman" w:eastAsia="Times New Roman" w:cs="Times New Roman"/>
              <w:sz w:val="28"/>
              <w:szCs w:val="28"/>
            </w:rPr>
          </w:rPrChange>
        </w:rPr>
        <w:lastRenderedPageBreak/>
        <w:t>Introduction</w:t>
      </w:r>
      <w:bookmarkEnd w:id="775"/>
    </w:p>
    <w:p w:rsidRPr="00A902EC" w:rsidR="00B57BFE" w:rsidP="76161720" w:rsidRDefault="00AD22C9" w14:paraId="156CC5CB" w14:textId="0E13A6B4">
      <w:pPr>
        <w:pStyle w:val="Heading2"/>
      </w:pPr>
      <w:del w:author="Joseph Kalfus" w:date="2021-11-05T20:33:00Z" w:id="777">
        <w:r w:rsidRPr="76161720" w:rsidDel="0090554E">
          <w:delText>1</w:delText>
        </w:r>
        <w:r w:rsidRPr="76161720" w:rsidDel="008B3BB5">
          <w:delText xml:space="preserve">.1 </w:delText>
        </w:r>
      </w:del>
      <w:bookmarkStart w:name="_Toc87054569" w:id="778"/>
      <w:r w:rsidRPr="76161720" w:rsidR="00B57BFE">
        <w:t>Purpose</w:t>
      </w:r>
      <w:bookmarkEnd w:id="778"/>
    </w:p>
    <w:p w:rsidRPr="002328B0" w:rsidR="00AD22C9" w:rsidP="002328B0" w:rsidRDefault="00AD22C9" w14:paraId="794DA0C1" w14:textId="208BE8B2">
      <w:pPr>
        <w:rPr>
          <w:highlight w:val="yellow"/>
          <w:rPrChange w:author="Joseph Kalfus" w:date="2021-11-05T20:23:00Z" w:id="779">
            <w:rPr>
              <w:rFonts w:ascii="Times New Roman" w:hAnsi="Times New Roman" w:cs="Times New Roman"/>
              <w:color w:val="000000" w:themeColor="text1"/>
              <w:sz w:val="24"/>
              <w:szCs w:val="24"/>
              <w:highlight w:val="yellow"/>
            </w:rPr>
          </w:rPrChange>
        </w:rPr>
      </w:pPr>
      <w:r w:rsidRPr="002328B0">
        <w:t xml:space="preserve">The purpose of this </w:t>
      </w:r>
      <w:r w:rsidRPr="002328B0" w:rsidR="00956AA6">
        <w:t>User Guide document is to describe the functional and operational procedure of the Memory Magic application. The goal of this user guide document is to help non-technical people to operate the app properly and to solve problems without expert assistance.</w:t>
      </w:r>
      <w:r w:rsidRPr="002328B0" w:rsidR="00351DC4">
        <w:rPr>
          <w:rPrChange w:author="Joseph Kalfus" w:date="2021-11-05T20:23:00Z" w:id="780">
            <w:rPr>
              <w:rFonts w:ascii="Times New Roman" w:hAnsi="Times New Roman" w:cs="Times New Roman"/>
              <w:color w:val="000000" w:themeColor="text1"/>
              <w:sz w:val="24"/>
              <w:szCs w:val="24"/>
            </w:rPr>
          </w:rPrChange>
        </w:rPr>
        <w:t xml:space="preserve"> </w:t>
      </w:r>
    </w:p>
    <w:p w:rsidR="00E671BC" w:rsidP="76161720" w:rsidRDefault="00E671BC" w14:paraId="1E843DEA" w14:textId="63EEEA36">
      <w:pPr>
        <w:pStyle w:val="Heading2"/>
        <w:rPr>
          <w:rPrChange w:author="Firehiwot Chari" w:date="2021-11-03T01:20:00Z" w:id="781">
            <w:rPr>
              <w:rFonts w:ascii="Times New Roman" w:hAnsi="Times New Roman" w:cs="Times New Roman"/>
              <w:sz w:val="28"/>
              <w:szCs w:val="28"/>
            </w:rPr>
          </w:rPrChange>
        </w:rPr>
      </w:pPr>
      <w:del w:author="Joseph Kalfus" w:date="2021-11-05T20:33:00Z" w:id="782">
        <w:r w:rsidRPr="76161720" w:rsidDel="0090554E">
          <w:rPr>
            <w:rPrChange w:author="Firehiwot Chari" w:date="2021-11-03T01:20:00Z" w:id="783">
              <w:rPr>
                <w:rFonts w:ascii="Times New Roman" w:hAnsi="Times New Roman" w:cs="Times New Roman"/>
                <w:sz w:val="28"/>
                <w:szCs w:val="28"/>
              </w:rPr>
            </w:rPrChange>
          </w:rPr>
          <w:delText xml:space="preserve">1.2 </w:delText>
        </w:r>
      </w:del>
      <w:bookmarkStart w:name="_Toc87054570" w:id="784"/>
      <w:r w:rsidRPr="76161720">
        <w:rPr>
          <w:rPrChange w:author="Firehiwot Chari" w:date="2021-11-03T01:20:00Z" w:id="785">
            <w:rPr>
              <w:rFonts w:ascii="Times New Roman" w:hAnsi="Times New Roman" w:cs="Times New Roman"/>
              <w:sz w:val="28"/>
              <w:szCs w:val="28"/>
            </w:rPr>
          </w:rPrChange>
        </w:rPr>
        <w:t>Overview</w:t>
      </w:r>
      <w:bookmarkEnd w:id="784"/>
    </w:p>
    <w:p w:rsidR="00107C09" w:rsidP="76161720" w:rsidRDefault="00107C09" w14:paraId="6DCB010D" w14:textId="6353B547">
      <w:pPr>
        <w:rPr>
          <w:rFonts w:eastAsiaTheme="minorEastAsia"/>
        </w:rPr>
      </w:pPr>
      <w:r w:rsidRPr="76161720">
        <w:rPr>
          <w:rFonts w:eastAsiaTheme="minorEastAsia"/>
        </w:rPr>
        <w:t>Short Term Memory (STM) is how the brain stores small amounts of information it is just taken in for a relatively short time (usually up to 30 second). When people have a short-time memory loss, they forget things they heard, saw, or did recently. Forgetting things could be normal when people get older, but it is also a sign of short-term memory loss. People with STM loss ask the same question repeatedly, forgetting recent events.</w:t>
      </w:r>
    </w:p>
    <w:p w:rsidR="00107C09" w:rsidP="00D1411A" w:rsidRDefault="00107C09" w14:paraId="1781E6FF" w14:textId="30AFE19A">
      <w:pPr>
        <w:rPr>
          <w:rFonts w:eastAsiaTheme="minorEastAsia"/>
        </w:rPr>
      </w:pPr>
      <w:r w:rsidRPr="76161720">
        <w:rPr>
          <w:rFonts w:eastAsiaTheme="minorEastAsia"/>
        </w:rPr>
        <w:t xml:space="preserve">There are many causes for the </w:t>
      </w:r>
      <w:r w:rsidRPr="00D1411A" w:rsidR="00120999">
        <w:rPr>
          <w:rPrChange w:author="Joseph Kalfus" w:date="2021-11-05T20:24:00Z" w:id="786">
            <w:rPr>
              <w:color w:val="000000" w:themeColor="text1"/>
            </w:rPr>
          </w:rPrChange>
        </w:rPr>
        <w:t>short-term</w:t>
      </w:r>
      <w:r w:rsidRPr="00D1411A" w:rsidR="00120999">
        <w:rPr>
          <w:rPrChange w:author="Joseph Kalfus" w:date="2021-11-05T20:24:00Z" w:id="787">
            <w:rPr>
              <w:color w:val="000000" w:themeColor="text1"/>
              <w:sz w:val="24"/>
              <w:szCs w:val="24"/>
            </w:rPr>
          </w:rPrChange>
        </w:rPr>
        <w:t xml:space="preserve"> </w:t>
      </w:r>
      <w:r w:rsidRPr="76161720">
        <w:rPr>
          <w:rFonts w:eastAsiaTheme="minorEastAsia"/>
        </w:rPr>
        <w:t xml:space="preserve">memory loss. Some of the potential causes are aging, Alzheimer, brain tumors, head injuries, substance use disorder, stress, </w:t>
      </w:r>
      <w:r w:rsidRPr="76161720" w:rsidR="00822910">
        <w:rPr>
          <w:rFonts w:eastAsiaTheme="minorEastAsia"/>
        </w:rPr>
        <w:t xml:space="preserve">illness, or any </w:t>
      </w:r>
      <w:r w:rsidRPr="76161720">
        <w:rPr>
          <w:rFonts w:eastAsiaTheme="minorEastAsia"/>
        </w:rPr>
        <w:t xml:space="preserve">conditions that </w:t>
      </w:r>
      <w:r w:rsidRPr="76161720" w:rsidR="00822910">
        <w:rPr>
          <w:rFonts w:eastAsiaTheme="minorEastAsia"/>
        </w:rPr>
        <w:t xml:space="preserve">damage brain tissue, inadequate sleep, anxiety medication and anti-seizure drugs. </w:t>
      </w:r>
    </w:p>
    <w:p w:rsidRPr="00D1411A" w:rsidR="00D80CE8" w:rsidP="00D1411A" w:rsidRDefault="00120999" w14:paraId="091010A8" w14:textId="5D1277B9">
      <w:pPr>
        <w:rPr>
          <w:rPrChange w:author="Joseph Kalfus" w:date="2021-11-05T20:24:00Z" w:id="788">
            <w:rPr>
              <w:color w:val="000000" w:themeColor="text1"/>
            </w:rPr>
          </w:rPrChange>
        </w:rPr>
      </w:pPr>
      <w:r w:rsidRPr="00D1411A">
        <w:rPr>
          <w:rPrChange w:author="Joseph Kalfus" w:date="2021-11-05T20:24:00Z" w:id="789">
            <w:rPr>
              <w:color w:val="000000" w:themeColor="text1"/>
            </w:rPr>
          </w:rPrChange>
        </w:rPr>
        <w:t>To assist people with STM, the Memory Magic App has been developed, and the Natural Language Understanding (NLU) module has been incorporated to make the life of people with STM better.</w:t>
      </w:r>
    </w:p>
    <w:p w:rsidR="00B57BFE" w:rsidP="76161720" w:rsidRDefault="00B57BFE" w14:paraId="13250285" w14:textId="25CB3B9E">
      <w:pPr>
        <w:pStyle w:val="Heading2"/>
      </w:pPr>
      <w:del w:author="Joseph Kalfus" w:date="2021-11-05T20:33:00Z" w:id="790">
        <w:r w:rsidDel="0090554E">
          <w:delText>1.3</w:delText>
        </w:r>
        <w:r w:rsidDel="0090554E" w:rsidR="1D3A9CD3">
          <w:delText xml:space="preserve"> </w:delText>
        </w:r>
      </w:del>
      <w:bookmarkStart w:name="_Toc87054571" w:id="791"/>
      <w:r w:rsidR="0071027D">
        <w:t>Abbreviations/Acronyms/Definition</w:t>
      </w:r>
      <w:bookmarkEnd w:id="791"/>
    </w:p>
    <w:p w:rsidRPr="00D1411A" w:rsidR="4DD985C6" w:rsidRDefault="4DD985C6" w14:paraId="77BC91EA" w14:textId="0DD3312C">
      <w:pPr>
        <w:rPr>
          <w:rPrChange w:author="Joseph Kalfus" w:date="2021-11-05T20:24:00Z" w:id="792">
            <w:rPr>
              <w:rFonts w:ascii="Times New Roman" w:hAnsi="Times New Roman" w:eastAsia="Times New Roman" w:cs="Times New Roman"/>
              <w:sz w:val="24"/>
              <w:szCs w:val="24"/>
            </w:rPr>
          </w:rPrChange>
        </w:rPr>
        <w:pPrChange w:author="Joseph Kalfus" w:date="2021-11-05T20:24:00Z" w:id="793">
          <w:pPr>
            <w:spacing w:line="480" w:lineRule="auto"/>
          </w:pPr>
        </w:pPrChange>
      </w:pPr>
      <w:r w:rsidRPr="76161720">
        <w:rPr>
          <w:rFonts w:eastAsiaTheme="minorEastAsia"/>
          <w:rPrChange w:author="Joseph Kalfus" w:date="2021-11-05T20:24:00Z" w:id="794">
            <w:rPr>
              <w:rFonts w:ascii="Times New Roman" w:hAnsi="Times New Roman" w:eastAsia="Times New Roman" w:cs="Times New Roman"/>
              <w:sz w:val="24"/>
              <w:szCs w:val="24"/>
            </w:rPr>
          </w:rPrChange>
        </w:rPr>
        <w:t>Table 1 shows acronyms/abbreviations and their definitions</w:t>
      </w:r>
      <w:r w:rsidRPr="00D1411A">
        <w:rPr>
          <w:rPrChange w:author="Joseph Kalfus" w:date="2021-11-05T20:24:00Z" w:id="795">
            <w:rPr>
              <w:rFonts w:ascii="Times New Roman" w:hAnsi="Times New Roman" w:eastAsia="Times New Roman" w:cs="Times New Roman"/>
              <w:sz w:val="24"/>
              <w:szCs w:val="24"/>
            </w:rPr>
          </w:rPrChange>
        </w:rPr>
        <w:t>:</w:t>
      </w:r>
    </w:p>
    <w:p w:rsidRPr="0071027D" w:rsidR="0071027D" w:rsidRDefault="4DD985C6" w14:paraId="5AD610A7" w14:textId="36E0098E">
      <w:pPr>
        <w:spacing w:after="0" w:line="480" w:lineRule="auto"/>
        <w:rPr>
          <w:rFonts w:eastAsiaTheme="minorEastAsia"/>
          <w:b/>
          <w:bCs/>
          <w:sz w:val="26"/>
          <w:szCs w:val="26"/>
          <w:rPrChange w:author="Firehiwot Chari" w:date="2021-11-03T01:21:00Z" w:id="796">
            <w:rPr>
              <w:rFonts w:ascii="Times New Roman" w:hAnsi="Times New Roman" w:eastAsia="Times New Roman" w:cs="Times New Roman"/>
              <w:b/>
              <w:bCs/>
              <w:sz w:val="24"/>
              <w:szCs w:val="24"/>
            </w:rPr>
          </w:rPrChange>
        </w:rPr>
        <w:pPrChange w:author="Firehiwot Chari" w:date="2021-10-31T21:44:00Z" w:id="797">
          <w:pPr>
            <w:spacing w:line="480" w:lineRule="auto"/>
          </w:pPr>
        </w:pPrChange>
      </w:pPr>
      <w:r w:rsidRPr="76161720">
        <w:rPr>
          <w:rFonts w:eastAsiaTheme="minorEastAsia"/>
          <w:b/>
          <w:bCs/>
          <w:sz w:val="26"/>
          <w:szCs w:val="26"/>
          <w:rPrChange w:author="Firehiwot Chari" w:date="2021-11-03T01:21:00Z" w:id="798">
            <w:rPr>
              <w:rFonts w:ascii="Times New Roman" w:hAnsi="Times New Roman" w:eastAsia="Times New Roman" w:cs="Times New Roman"/>
              <w:b/>
              <w:bCs/>
              <w:sz w:val="24"/>
              <w:szCs w:val="24"/>
            </w:rPr>
          </w:rPrChange>
        </w:rPr>
        <w:t>Table 1</w:t>
      </w:r>
    </w:p>
    <w:p w:rsidR="4DD985C6" w:rsidRDefault="4DD985C6" w14:paraId="5BF13D57" w14:textId="3C512712">
      <w:pPr>
        <w:spacing w:after="0" w:line="480" w:lineRule="auto"/>
        <w:rPr>
          <w:rFonts w:eastAsiaTheme="minorEastAsia"/>
          <w:rPrChange w:author="Firehiwot Chari" w:date="2021-11-03T01:19:00Z" w:id="799">
            <w:rPr>
              <w:rFonts w:ascii="Times New Roman" w:hAnsi="Times New Roman" w:eastAsia="Times New Roman" w:cs="Times New Roman"/>
              <w:b/>
              <w:bCs/>
              <w:sz w:val="24"/>
              <w:szCs w:val="24"/>
            </w:rPr>
          </w:rPrChange>
        </w:rPr>
        <w:pPrChange w:author="Firehiwot Chari" w:date="2021-10-31T21:44:00Z" w:id="800">
          <w:pPr>
            <w:spacing w:line="480" w:lineRule="auto"/>
          </w:pPr>
        </w:pPrChange>
      </w:pPr>
      <w:r w:rsidRPr="76161720">
        <w:rPr>
          <w:rFonts w:eastAsiaTheme="minorEastAsia"/>
          <w:rPrChange w:author="Firehiwot Chari" w:date="2021-11-03T01:19:00Z" w:id="801">
            <w:rPr>
              <w:rFonts w:ascii="Times New Roman" w:hAnsi="Times New Roman" w:eastAsia="Times New Roman" w:cs="Times New Roman"/>
              <w:b/>
              <w:bCs/>
              <w:sz w:val="24"/>
              <w:szCs w:val="24"/>
            </w:rPr>
          </w:rPrChange>
        </w:rPr>
        <w:t>Acronyms, Abbreviations, and Definitions</w:t>
      </w:r>
    </w:p>
    <w:tbl>
      <w:tblPr>
        <w:tblStyle w:val="TableGrid"/>
        <w:tblW w:w="9360" w:type="dxa"/>
        <w:tblLayout w:type="fixed"/>
        <w:tblLook w:val="06A0" w:firstRow="1" w:lastRow="0" w:firstColumn="1" w:lastColumn="0" w:noHBand="1" w:noVBand="1"/>
      </w:tblPr>
      <w:tblGrid>
        <w:gridCol w:w="4680"/>
        <w:gridCol w:w="4680"/>
      </w:tblGrid>
      <w:tr w:rsidRPr="00D1411A" w:rsidR="0071027D" w:rsidTr="0FCD01E9" w14:paraId="0F86B9E4" w14:textId="77777777">
        <w:tc>
          <w:tcPr>
            <w:tcW w:w="4680" w:type="dxa"/>
            <w:tcBorders>
              <w:top w:val="single" w:color="auto" w:sz="8" w:space="0"/>
              <w:left w:val="single" w:color="auto" w:sz="8" w:space="0"/>
              <w:bottom w:val="single" w:color="auto" w:sz="8" w:space="0"/>
              <w:right w:val="single" w:color="auto" w:sz="8" w:space="0"/>
            </w:tcBorders>
            <w:shd w:val="clear" w:color="auto" w:fill="1F3864" w:themeFill="accent1" w:themeFillShade="80"/>
          </w:tcPr>
          <w:p w:rsidRPr="00D1411A" w:rsidR="0071027D" w:rsidRDefault="0071027D" w14:paraId="3AAD637C" w14:textId="77777777">
            <w:pPr>
              <w:rPr>
                <w:b/>
                <w:bCs/>
                <w:rPrChange w:author="Joseph Kalfus" w:date="2021-11-05T20:24:00Z" w:id="802">
                  <w:rPr/>
                </w:rPrChange>
              </w:rPr>
              <w:pPrChange w:author="Joseph Kalfus" w:date="2021-11-05T20:24:00Z" w:id="803">
                <w:pPr>
                  <w:spacing w:after="100" w:afterAutospacing="1" w:line="480" w:lineRule="exact"/>
                </w:pPr>
              </w:pPrChange>
            </w:pPr>
            <w:r w:rsidRPr="00D1411A">
              <w:rPr>
                <w:b/>
                <w:bCs/>
                <w:rPrChange w:author="Joseph Kalfus" w:date="2021-11-05T20:24:00Z" w:id="804">
                  <w:rPr/>
                </w:rPrChange>
              </w:rPr>
              <w:t>Acronyms and Abbreviations</w:t>
            </w:r>
          </w:p>
        </w:tc>
        <w:tc>
          <w:tcPr>
            <w:tcW w:w="4680" w:type="dxa"/>
            <w:tcBorders>
              <w:top w:val="single" w:color="auto" w:sz="8" w:space="0"/>
              <w:left w:val="single" w:color="auto" w:sz="8" w:space="0"/>
              <w:bottom w:val="single" w:color="auto" w:sz="8" w:space="0"/>
              <w:right w:val="single" w:color="auto" w:sz="8" w:space="0"/>
            </w:tcBorders>
            <w:shd w:val="clear" w:color="auto" w:fill="1F3864" w:themeFill="accent1" w:themeFillShade="80"/>
          </w:tcPr>
          <w:p w:rsidRPr="00D1411A" w:rsidR="0071027D" w:rsidRDefault="0071027D" w14:paraId="28CE5B06" w14:textId="1F171AF1">
            <w:pPr>
              <w:rPr>
                <w:b/>
                <w:bCs/>
                <w:rPrChange w:author="Joseph Kalfus" w:date="2021-11-05T20:24:00Z" w:id="805">
                  <w:rPr/>
                </w:rPrChange>
              </w:rPr>
              <w:pPrChange w:author="Joseph Kalfus" w:date="2021-11-05T20:24:00Z" w:id="806">
                <w:pPr>
                  <w:spacing w:after="100" w:afterAutospacing="1" w:line="480" w:lineRule="exact"/>
                </w:pPr>
              </w:pPrChange>
            </w:pPr>
            <w:r w:rsidRPr="00D1411A">
              <w:rPr>
                <w:b/>
                <w:bCs/>
                <w:rPrChange w:author="Joseph Kalfus" w:date="2021-11-05T20:24:00Z" w:id="807">
                  <w:rPr>
                    <w:color w:val="FFFFFF" w:themeColor="background1"/>
                  </w:rPr>
                </w:rPrChange>
              </w:rPr>
              <w:t>Definitions</w:t>
            </w:r>
          </w:p>
        </w:tc>
      </w:tr>
      <w:tr w:rsidR="0071027D" w:rsidTr="0FCD01E9" w14:paraId="3099D585" w14:textId="77777777">
        <w:tc>
          <w:tcPr>
            <w:tcW w:w="4680" w:type="dxa"/>
            <w:tcBorders>
              <w:top w:val="single" w:color="auto" w:sz="8" w:space="0"/>
              <w:left w:val="single" w:color="auto" w:sz="8" w:space="0"/>
              <w:bottom w:val="single" w:color="auto" w:sz="8" w:space="0"/>
              <w:right w:val="single" w:color="auto" w:sz="8" w:space="0"/>
            </w:tcBorders>
          </w:tcPr>
          <w:p w:rsidRPr="00351DC4" w:rsidR="0071027D" w:rsidP="0FCD01E9" w:rsidRDefault="30673C8E" w14:paraId="3E9628F5" w14:textId="6E01E790">
            <w:pPr>
              <w:spacing w:after="100" w:afterAutospacing="1" w:line="480" w:lineRule="exact"/>
              <w:rPr>
                <w:rFonts w:eastAsiaTheme="minorEastAsia"/>
              </w:rPr>
            </w:pPr>
            <w:r w:rsidRPr="0FCD01E9">
              <w:rPr>
                <w:rFonts w:eastAsiaTheme="minorEastAsia"/>
              </w:rPr>
              <w:t>iOS</w:t>
            </w:r>
          </w:p>
        </w:tc>
        <w:tc>
          <w:tcPr>
            <w:tcW w:w="4680" w:type="dxa"/>
            <w:tcBorders>
              <w:top w:val="single" w:color="auto" w:sz="8" w:space="0"/>
              <w:left w:val="single" w:color="auto" w:sz="8" w:space="0"/>
              <w:bottom w:val="single" w:color="auto" w:sz="8" w:space="0"/>
              <w:right w:val="single" w:color="auto" w:sz="8" w:space="0"/>
            </w:tcBorders>
          </w:tcPr>
          <w:p w:rsidRPr="00351DC4" w:rsidR="0071027D" w:rsidP="0FCD01E9" w:rsidRDefault="0D807B4E" w14:paraId="21AE23A3" w14:textId="513BEBA3">
            <w:pPr>
              <w:spacing w:after="100" w:afterAutospacing="1" w:line="480" w:lineRule="exact"/>
              <w:rPr>
                <w:rFonts w:eastAsiaTheme="minorEastAsia"/>
                <w:rPrChange w:author="Firehiwot Chari" w:date="2021-11-03T01:14:00Z" w:id="808">
                  <w:rPr>
                    <w:rFonts w:ascii="Times New Roman" w:hAnsi="Times New Roman" w:cs="Times New Roman"/>
                    <w:sz w:val="24"/>
                    <w:szCs w:val="24"/>
                  </w:rPr>
                </w:rPrChange>
              </w:rPr>
            </w:pPr>
            <w:r w:rsidRPr="0FCD01E9">
              <w:rPr>
                <w:rFonts w:eastAsiaTheme="minorEastAsia"/>
              </w:rPr>
              <w:t>iPhone Operating System</w:t>
            </w:r>
          </w:p>
        </w:tc>
      </w:tr>
      <w:tr w:rsidR="0071027D" w:rsidTr="0FCD01E9" w14:paraId="2CEEA42E" w14:textId="77777777">
        <w:tc>
          <w:tcPr>
            <w:tcW w:w="4680" w:type="dxa"/>
            <w:tcBorders>
              <w:top w:val="single" w:color="auto" w:sz="8" w:space="0"/>
              <w:left w:val="single" w:color="auto" w:sz="8" w:space="0"/>
              <w:bottom w:val="single" w:color="auto" w:sz="8" w:space="0"/>
              <w:right w:val="single" w:color="auto" w:sz="8" w:space="0"/>
            </w:tcBorders>
          </w:tcPr>
          <w:p w:rsidRPr="00351DC4" w:rsidR="0071027D" w:rsidP="0FCD01E9" w:rsidRDefault="71C2575C" w14:paraId="18A116BA" w14:textId="403F1234">
            <w:pPr>
              <w:spacing w:after="100" w:afterAutospacing="1" w:line="480" w:lineRule="exact"/>
              <w:rPr>
                <w:rFonts w:eastAsiaTheme="minorEastAsia"/>
              </w:rPr>
            </w:pPr>
            <w:r w:rsidRPr="0FCD01E9">
              <w:rPr>
                <w:rFonts w:eastAsiaTheme="minorEastAsia"/>
              </w:rPr>
              <w:t>NLU</w:t>
            </w:r>
          </w:p>
        </w:tc>
        <w:tc>
          <w:tcPr>
            <w:tcW w:w="4680" w:type="dxa"/>
            <w:tcBorders>
              <w:top w:val="single" w:color="auto" w:sz="8" w:space="0"/>
              <w:left w:val="single" w:color="auto" w:sz="8" w:space="0"/>
              <w:bottom w:val="single" w:color="auto" w:sz="8" w:space="0"/>
              <w:right w:val="single" w:color="auto" w:sz="8" w:space="0"/>
            </w:tcBorders>
          </w:tcPr>
          <w:p w:rsidRPr="00351DC4" w:rsidR="0071027D" w:rsidP="0FCD01E9" w:rsidRDefault="5114C9F5" w14:paraId="76F19504" w14:textId="5AE4EFC2">
            <w:pPr>
              <w:spacing w:after="100" w:afterAutospacing="1" w:line="480" w:lineRule="exact"/>
              <w:rPr>
                <w:rFonts w:eastAsiaTheme="minorEastAsia"/>
                <w:rPrChange w:author="Firehiwot Chari" w:date="2021-11-03T01:13:00Z" w:id="809">
                  <w:rPr>
                    <w:rFonts w:ascii="Times New Roman" w:hAnsi="Times New Roman" w:cs="Times New Roman"/>
                    <w:sz w:val="24"/>
                    <w:szCs w:val="24"/>
                  </w:rPr>
                </w:rPrChange>
              </w:rPr>
            </w:pPr>
            <w:r w:rsidRPr="0FCD01E9">
              <w:rPr>
                <w:rFonts w:eastAsiaTheme="minorEastAsia"/>
              </w:rPr>
              <w:t>Natural Language Understanding</w:t>
            </w:r>
          </w:p>
        </w:tc>
      </w:tr>
      <w:tr w:rsidR="0071027D" w:rsidTr="0FCD01E9" w14:paraId="01FA8DF2" w14:textId="77777777">
        <w:tc>
          <w:tcPr>
            <w:tcW w:w="4680" w:type="dxa"/>
            <w:tcBorders>
              <w:top w:val="single" w:color="auto" w:sz="8" w:space="0"/>
              <w:left w:val="single" w:color="auto" w:sz="8" w:space="0"/>
              <w:bottom w:val="single" w:color="auto" w:sz="8" w:space="0"/>
              <w:right w:val="single" w:color="auto" w:sz="8" w:space="0"/>
            </w:tcBorders>
          </w:tcPr>
          <w:p w:rsidR="0071027D" w:rsidP="0FCD01E9" w:rsidRDefault="3ABFBE61" w14:paraId="5A1D3793" w14:textId="5DAC63D0">
            <w:pPr>
              <w:spacing w:after="100" w:afterAutospacing="1" w:line="480" w:lineRule="exact"/>
              <w:rPr>
                <w:rFonts w:eastAsiaTheme="minorEastAsia"/>
              </w:rPr>
            </w:pPr>
            <w:r w:rsidRPr="0FCD01E9">
              <w:rPr>
                <w:rFonts w:eastAsiaTheme="minorEastAsia"/>
              </w:rPr>
              <w:t>STM</w:t>
            </w:r>
          </w:p>
        </w:tc>
        <w:tc>
          <w:tcPr>
            <w:tcW w:w="4680" w:type="dxa"/>
            <w:tcBorders>
              <w:top w:val="single" w:color="auto" w:sz="8" w:space="0"/>
              <w:left w:val="single" w:color="auto" w:sz="8" w:space="0"/>
              <w:bottom w:val="single" w:color="auto" w:sz="8" w:space="0"/>
              <w:right w:val="single" w:color="auto" w:sz="8" w:space="0"/>
            </w:tcBorders>
          </w:tcPr>
          <w:p w:rsidR="0071027D" w:rsidP="0FCD01E9" w:rsidRDefault="3ABFBE61" w14:paraId="2DE9EB74" w14:textId="3CC6AFA2">
            <w:pPr>
              <w:spacing w:after="100" w:afterAutospacing="1" w:line="480" w:lineRule="exact"/>
            </w:pPr>
            <w:r>
              <w:t>Short-Term Memory</w:t>
            </w:r>
          </w:p>
        </w:tc>
      </w:tr>
      <w:tr w:rsidR="00BA4104" w:rsidTr="0FCD01E9" w14:paraId="07366E46" w14:textId="77777777">
        <w:tc>
          <w:tcPr>
            <w:tcW w:w="4680" w:type="dxa"/>
            <w:tcBorders>
              <w:top w:val="single" w:color="auto" w:sz="8" w:space="0"/>
              <w:left w:val="single" w:color="auto" w:sz="8" w:space="0"/>
              <w:bottom w:val="single" w:color="auto" w:sz="8" w:space="0"/>
              <w:right w:val="single" w:color="auto" w:sz="8" w:space="0"/>
            </w:tcBorders>
          </w:tcPr>
          <w:p w:rsidR="00BA4104" w:rsidP="0FCD01E9" w:rsidRDefault="00BA4104" w14:paraId="34781256" w14:textId="7A48BB3C">
            <w:pPr>
              <w:spacing w:after="100" w:afterAutospacing="1" w:line="480" w:lineRule="exact"/>
              <w:rPr>
                <w:rFonts w:eastAsiaTheme="minorEastAsia"/>
              </w:rPr>
            </w:pPr>
          </w:p>
        </w:tc>
        <w:tc>
          <w:tcPr>
            <w:tcW w:w="4680" w:type="dxa"/>
            <w:tcBorders>
              <w:top w:val="single" w:color="auto" w:sz="8" w:space="0"/>
              <w:left w:val="single" w:color="auto" w:sz="8" w:space="0"/>
              <w:bottom w:val="single" w:color="auto" w:sz="8" w:space="0"/>
              <w:right w:val="single" w:color="auto" w:sz="8" w:space="0"/>
            </w:tcBorders>
          </w:tcPr>
          <w:p w:rsidR="00BA4104" w:rsidP="0071027D" w:rsidRDefault="00BA4104" w14:paraId="7D642D9A" w14:textId="77777777">
            <w:pPr>
              <w:spacing w:after="100" w:afterAutospacing="1" w:line="480" w:lineRule="exact"/>
            </w:pPr>
          </w:p>
        </w:tc>
      </w:tr>
      <w:tr w:rsidR="00BA4104" w:rsidTr="0FCD01E9" w14:paraId="23FA8385" w14:textId="77777777">
        <w:tc>
          <w:tcPr>
            <w:tcW w:w="4680" w:type="dxa"/>
            <w:tcBorders>
              <w:top w:val="single" w:color="auto" w:sz="8" w:space="0"/>
              <w:left w:val="single" w:color="auto" w:sz="8" w:space="0"/>
              <w:bottom w:val="single" w:color="auto" w:sz="8" w:space="0"/>
              <w:right w:val="single" w:color="auto" w:sz="8" w:space="0"/>
            </w:tcBorders>
          </w:tcPr>
          <w:p w:rsidR="00BA4104" w:rsidP="0071027D" w:rsidRDefault="00BA4104" w14:paraId="4BDA942A" w14:textId="77777777">
            <w:pPr>
              <w:spacing w:after="100" w:afterAutospacing="1" w:line="480" w:lineRule="exact"/>
            </w:pPr>
          </w:p>
        </w:tc>
        <w:tc>
          <w:tcPr>
            <w:tcW w:w="4680" w:type="dxa"/>
            <w:tcBorders>
              <w:top w:val="single" w:color="auto" w:sz="8" w:space="0"/>
              <w:left w:val="single" w:color="auto" w:sz="8" w:space="0"/>
              <w:bottom w:val="single" w:color="auto" w:sz="8" w:space="0"/>
              <w:right w:val="single" w:color="auto" w:sz="8" w:space="0"/>
            </w:tcBorders>
          </w:tcPr>
          <w:p w:rsidR="00BA4104" w:rsidP="0071027D" w:rsidRDefault="00BA4104" w14:paraId="1B72F3AA" w14:textId="77777777">
            <w:pPr>
              <w:spacing w:after="100" w:afterAutospacing="1" w:line="480" w:lineRule="exact"/>
            </w:pPr>
          </w:p>
        </w:tc>
      </w:tr>
    </w:tbl>
    <w:p w:rsidR="37582D32" w:rsidDel="0090554E" w:rsidP="37582D32" w:rsidRDefault="37582D32" w14:paraId="53282AB7" w14:textId="4C6AC448">
      <w:pPr>
        <w:spacing w:afterAutospacing="1"/>
        <w:rPr>
          <w:del w:author="Joseph Kalfus" w:date="2021-11-05T20:34:00Z" w:id="810"/>
        </w:rPr>
      </w:pPr>
    </w:p>
    <w:p w:rsidRPr="00AC1AC6" w:rsidR="00AC1AC6" w:rsidDel="0090554E" w:rsidRDefault="00AC1AC6" w14:paraId="7A89C62B" w14:textId="3E9231CE">
      <w:pPr>
        <w:pStyle w:val="Heading2"/>
        <w:numPr>
          <w:ilvl w:val="0"/>
          <w:numId w:val="0"/>
        </w:numPr>
        <w:rPr>
          <w:del w:author="Joseph Kalfus" w:date="2021-11-05T20:34:00Z" w:id="811"/>
          <w:rPrChange w:author="Firehiwot Chari" w:date="2021-11-03T01:21:00Z" w:id="812">
            <w:rPr>
              <w:del w:author="Joseph Kalfus" w:date="2021-11-05T20:34:00Z" w:id="813"/>
              <w:rFonts w:ascii="Times New Roman" w:hAnsi="Times New Roman" w:cs="Times New Roman"/>
              <w:sz w:val="28"/>
              <w:szCs w:val="28"/>
            </w:rPr>
          </w:rPrChange>
        </w:rPr>
        <w:pPrChange w:author="Joseph Kalfus" w:date="2021-11-05T20:34:00Z" w:id="814">
          <w:pPr>
            <w:pStyle w:val="Heading2"/>
          </w:pPr>
        </w:pPrChange>
      </w:pPr>
    </w:p>
    <w:p w:rsidR="433AB145" w:rsidRDefault="433AB145" w14:paraId="5E5B92AD" w14:textId="41EBF60D">
      <w:pPr>
        <w:pStyle w:val="Heading2"/>
        <w:numPr>
          <w:ilvl w:val="0"/>
          <w:numId w:val="0"/>
        </w:numPr>
        <w:pPrChange w:author="Joseph Kalfus" w:date="2021-11-05T20:34:00Z" w:id="815">
          <w:pPr/>
        </w:pPrChange>
      </w:pPr>
    </w:p>
    <w:p w:rsidRPr="008B3BB5" w:rsidR="0071027D" w:rsidRDefault="0071027D" w14:paraId="1ECF7DD4" w14:textId="4A0E50D1">
      <w:pPr>
        <w:pStyle w:val="Heading1"/>
        <w:pPrChange w:author="Joseph Kalfus" w:date="2021-11-05T20:32:00Z" w:id="816">
          <w:pPr>
            <w:pStyle w:val="Heading1"/>
            <w:numPr>
              <w:numId w:val="35"/>
            </w:numPr>
            <w:spacing w:before="0"/>
            <w:ind w:left="720"/>
          </w:pPr>
        </w:pPrChange>
      </w:pPr>
      <w:bookmarkStart w:name="_Toc87054572" w:id="817"/>
      <w:r w:rsidRPr="008B3BB5">
        <w:rPr>
          <w:rPrChange w:author="Joseph Kalfus" w:date="2021-11-05T20:32:00Z" w:id="818">
            <w:rPr>
              <w:rFonts w:ascii="Times New Roman" w:hAnsi="Times New Roman" w:eastAsia="Times New Roman" w:cs="Times New Roman"/>
              <w:sz w:val="28"/>
              <w:szCs w:val="28"/>
            </w:rPr>
          </w:rPrChange>
        </w:rPr>
        <w:t xml:space="preserve">Hardware </w:t>
      </w:r>
      <w:r w:rsidRPr="008B3BB5" w:rsidR="22A3D560">
        <w:rPr>
          <w:rPrChange w:author="Joseph Kalfus" w:date="2021-11-05T20:32:00Z" w:id="819">
            <w:rPr>
              <w:rFonts w:ascii="Times New Roman" w:hAnsi="Times New Roman" w:eastAsia="Times New Roman" w:cs="Times New Roman"/>
              <w:sz w:val="28"/>
              <w:szCs w:val="28"/>
            </w:rPr>
          </w:rPrChange>
        </w:rPr>
        <w:t xml:space="preserve">and Software </w:t>
      </w:r>
      <w:r w:rsidRPr="008B3BB5">
        <w:rPr>
          <w:rPrChange w:author="Joseph Kalfus" w:date="2021-11-05T20:32:00Z" w:id="820">
            <w:rPr>
              <w:rFonts w:ascii="Times New Roman" w:hAnsi="Times New Roman" w:eastAsia="Times New Roman" w:cs="Times New Roman"/>
              <w:sz w:val="28"/>
              <w:szCs w:val="28"/>
            </w:rPr>
          </w:rPrChange>
        </w:rPr>
        <w:t>Specification</w:t>
      </w:r>
      <w:bookmarkEnd w:id="817"/>
    </w:p>
    <w:p w:rsidRPr="00D1411A" w:rsidR="45CBD316" w:rsidRDefault="45CBD316" w14:paraId="52A7B864" w14:textId="56D9D0C8">
      <w:pPr>
        <w:rPr>
          <w:rPrChange w:author="Joseph Kalfus" w:date="2021-11-05T20:24:00Z" w:id="821">
            <w:rPr>
              <w:rFonts w:ascii="Times New Roman" w:hAnsi="Times New Roman" w:eastAsia="Times New Roman" w:cs="Times New Roman"/>
              <w:color w:val="000000" w:themeColor="text1"/>
              <w:sz w:val="24"/>
              <w:szCs w:val="24"/>
            </w:rPr>
          </w:rPrChange>
        </w:rPr>
        <w:pPrChange w:author="Joseph Kalfus" w:date="2021-11-05T20:24:00Z" w:id="822">
          <w:pPr>
            <w:spacing w:after="0" w:line="480" w:lineRule="auto"/>
          </w:pPr>
        </w:pPrChange>
      </w:pPr>
      <w:r w:rsidRPr="00D1411A">
        <w:rPr>
          <w:rPrChange w:author="Joseph Kalfus" w:date="2021-11-05T20:24:00Z" w:id="823">
            <w:rPr>
              <w:rFonts w:ascii="Times New Roman" w:hAnsi="Times New Roman" w:eastAsia="Times New Roman" w:cs="Times New Roman"/>
              <w:color w:val="000000" w:themeColor="text1"/>
              <w:sz w:val="24"/>
              <w:szCs w:val="24"/>
            </w:rPr>
          </w:rPrChange>
        </w:rPr>
        <w:t>The Memory Magic Application is designed to run on smartphones, no hardware interface needed. The mobile application can be installed on the android and iOS platform.</w:t>
      </w:r>
      <w:r w:rsidRPr="00D1411A" w:rsidR="5B5606AB">
        <w:rPr>
          <w:rPrChange w:author="Joseph Kalfus" w:date="2021-11-05T20:24:00Z" w:id="824">
            <w:rPr>
              <w:rFonts w:ascii="Times New Roman" w:hAnsi="Times New Roman" w:eastAsia="Times New Roman" w:cs="Times New Roman"/>
              <w:color w:val="000000" w:themeColor="text1"/>
              <w:sz w:val="24"/>
              <w:szCs w:val="24"/>
            </w:rPr>
          </w:rPrChange>
        </w:rPr>
        <w:t xml:space="preserve"> The application is deigned to run on Android 8.0, iOS 10 and up. </w:t>
      </w:r>
    </w:p>
    <w:p w:rsidRPr="001B63D2" w:rsidR="00BA4104" w:rsidRDefault="3E195E6E" w14:paraId="5D443FA5" w14:textId="0EA0191B">
      <w:pPr>
        <w:pStyle w:val="Heading1"/>
        <w:rPr>
          <w:ins w:author="Obinna Okonkwo" w:date="2021-11-04T20:53:00Z" w:id="825"/>
          <w:rPrChange w:author="Joseph Kalfus" w:date="2021-11-05T21:34:00Z" w:id="826">
            <w:rPr>
              <w:ins w:author="Obinna Okonkwo" w:date="2021-11-04T20:53:00Z" w:id="827"/>
              <w:highlight w:val="yellow"/>
            </w:rPr>
          </w:rPrChange>
        </w:rPr>
        <w:pPrChange w:author="Joseph Kalfus" w:date="2021-11-05T20:32:00Z" w:id="828">
          <w:pPr>
            <w:pStyle w:val="Heading1"/>
            <w:numPr>
              <w:numId w:val="35"/>
            </w:numPr>
            <w:spacing w:before="0" w:line="360" w:lineRule="auto"/>
            <w:ind w:left="720"/>
          </w:pPr>
        </w:pPrChange>
      </w:pPr>
      <w:bookmarkStart w:name="_Toc87054573" w:id="829"/>
      <w:r w:rsidRPr="001B63D2">
        <w:lastRenderedPageBreak/>
        <w:t xml:space="preserve">Application </w:t>
      </w:r>
      <w:r w:rsidRPr="001B63D2" w:rsidR="00BA4104">
        <w:rPr>
          <w:rPrChange w:author="Joseph Kalfus" w:date="2021-11-05T21:34:00Z" w:id="830">
            <w:rPr>
              <w:rFonts w:ascii="Times New Roman" w:hAnsi="Times New Roman" w:eastAsia="Times New Roman" w:cs="Times New Roman"/>
              <w:sz w:val="28"/>
              <w:szCs w:val="28"/>
              <w:highlight w:val="yellow"/>
            </w:rPr>
          </w:rPrChange>
        </w:rPr>
        <w:t>Page</w:t>
      </w:r>
      <w:bookmarkEnd w:id="829"/>
    </w:p>
    <w:p w:rsidRPr="00BA4104" w:rsidR="00BA4104" w:rsidRDefault="57E73285" w14:paraId="06181E82" w14:textId="1956628A">
      <w:pPr>
        <w:pStyle w:val="Heading2"/>
        <w:rPr>
          <w:ins w:author="Obinna Okonkwo" w:date="2021-11-04T20:55:00Z" w:id="831"/>
        </w:rPr>
        <w:pPrChange w:author="Joseph Kalfus" w:date="2021-11-05T20:34:00Z" w:id="832">
          <w:pPr>
            <w:pStyle w:val="Heading1"/>
            <w:numPr>
              <w:numId w:val="35"/>
            </w:numPr>
            <w:spacing w:before="0"/>
            <w:ind w:left="720"/>
          </w:pPr>
        </w:pPrChange>
      </w:pPr>
      <w:bookmarkStart w:name="_Toc87054574" w:id="833"/>
      <w:ins w:author="Obinna Okonkwo" w:date="2021-11-04T20:55:00Z" w:id="834">
        <w:r>
          <w:t>Application Calendar</w:t>
        </w:r>
      </w:ins>
      <w:ins w:author="Obinna Okonkwo" w:date="2021-11-04T21:20:00Z" w:id="835">
        <w:r w:rsidR="5AC60733">
          <w:t xml:space="preserve"> Page</w:t>
        </w:r>
      </w:ins>
      <w:bookmarkEnd w:id="833"/>
    </w:p>
    <w:p w:rsidRPr="00BA4104" w:rsidR="00BA4104" w:rsidP="00AC2857" w:rsidRDefault="57E73285" w14:paraId="145082D1" w14:textId="26CA74A2">
      <w:pPr>
        <w:rPr>
          <w:ins w:author="Obinna Okonkwo" w:date="2021-11-05T12:27:00Z" w:id="836"/>
        </w:rPr>
      </w:pPr>
      <w:ins w:author="Obinna Okonkwo" w:date="2021-11-04T20:55:00Z" w:id="837">
        <w:r>
          <w:t xml:space="preserve">The application calendar page </w:t>
        </w:r>
      </w:ins>
      <w:ins w:author="Obinna Okonkwo" w:date="2021-11-04T20:56:00Z" w:id="838">
        <w:r>
          <w:t xml:space="preserve">will open </w:t>
        </w:r>
        <w:r w:rsidR="417D95A5">
          <w:t xml:space="preserve">when the user </w:t>
        </w:r>
        <w:del w:author="Joseph Kalfus" w:date="2021-11-05T21:50:00Z" w:id="839">
          <w:r w:rsidDel="007502E6" w:rsidR="417D95A5">
            <w:delText>says</w:delText>
          </w:r>
        </w:del>
      </w:ins>
      <w:ins w:author="Joseph Kalfus" w:date="2021-11-05T21:50:00Z" w:id="840">
        <w:r w:rsidR="007502E6">
          <w:t>states</w:t>
        </w:r>
      </w:ins>
      <w:ins w:author="Obinna Okonkwo" w:date="2021-11-04T20:56:00Z" w:id="841">
        <w:r w:rsidR="417D95A5">
          <w:t xml:space="preserve"> “I want to see my</w:t>
        </w:r>
      </w:ins>
      <w:ins w:author="Obinna Okonkwo" w:date="2021-11-04T20:57:00Z" w:id="842">
        <w:r w:rsidR="417D95A5">
          <w:t xml:space="preserve"> events”. </w:t>
        </w:r>
      </w:ins>
      <w:ins w:author="Obinna Okonkwo" w:date="2021-11-04T21:07:00Z" w:id="843">
        <w:r w:rsidR="50B8B61B">
          <w:t>This command will instruct the NLU Module to direct the user to the calendar screen.</w:t>
        </w:r>
      </w:ins>
      <w:ins w:author="Obinna Okonkwo" w:date="2021-11-04T23:14:00Z" w:id="844">
        <w:r w:rsidR="62D65D99">
          <w:t xml:space="preserve"> While on this page, the user will </w:t>
        </w:r>
      </w:ins>
      <w:ins w:author="Obinna Okonkwo" w:date="2021-11-04T23:18:00Z" w:id="845">
        <w:r w:rsidR="0DA3B47F">
          <w:t xml:space="preserve">be able to view </w:t>
        </w:r>
      </w:ins>
      <w:ins w:author="Obinna Okonkwo" w:date="2021-11-04T23:26:00Z" w:id="846">
        <w:r w:rsidR="30E96D47">
          <w:t>different events that have be placed on the calendar.</w:t>
        </w:r>
      </w:ins>
      <w:ins w:author="Obinna Okonkwo" w:date="2021-11-05T05:35:00Z" w:id="847">
        <w:r w:rsidR="645D9276">
          <w:t xml:space="preserve"> While on this page, events may be selected and removed as the user </w:t>
        </w:r>
      </w:ins>
      <w:ins w:author="Obinna Okonkwo" w:date="2021-11-05T05:36:00Z" w:id="848">
        <w:r w:rsidR="645D9276">
          <w:t>sees fit.</w:t>
        </w:r>
      </w:ins>
    </w:p>
    <w:p w:rsidRPr="00DC1FCE" w:rsidR="00DC1FCE" w:rsidRDefault="00215A49" w14:paraId="6D2BC5BD" w14:textId="1618394E">
      <w:pPr>
        <w:rPr>
          <w:ins w:author="Joseph Kalfus" w:date="2021-11-05T20:56:00Z" w:id="849"/>
          <w:b/>
          <w:bCs/>
          <w:rPrChange w:author="Joseph Kalfus" w:date="2021-11-05T20:56:00Z" w:id="850">
            <w:rPr>
              <w:ins w:author="Joseph Kalfus" w:date="2021-11-05T20:56:00Z" w:id="851"/>
            </w:rPr>
          </w:rPrChange>
        </w:rPr>
        <w:pPrChange w:author="Joseph Kalfus" w:date="2021-11-05T20:56:00Z" w:id="852">
          <w:pPr>
            <w:pStyle w:val="Caption"/>
            <w:keepNext/>
          </w:pPr>
        </w:pPrChange>
      </w:pPr>
      <w:ins w:author="Joseph Kalfus" w:date="2021-11-05T20:56:00Z" w:id="853">
        <w:r w:rsidRPr="00DC1FCE">
          <w:rPr>
            <w:b/>
            <w:bCs/>
            <w:rPrChange w:author="Joseph Kalfus" w:date="2021-11-05T20:56:00Z" w:id="854">
              <w:rPr>
                <w:i w:val="0"/>
                <w:iCs w:val="0"/>
              </w:rPr>
            </w:rPrChange>
          </w:rPr>
          <w:t xml:space="preserve">Figure </w:t>
        </w:r>
        <w:r w:rsidRPr="00DC1FCE">
          <w:rPr>
            <w:b/>
            <w:bCs/>
            <w:rPrChange w:author="Joseph Kalfus" w:date="2021-11-05T20:56:00Z" w:id="855">
              <w:rPr>
                <w:i w:val="0"/>
                <w:iCs w:val="0"/>
              </w:rPr>
            </w:rPrChange>
          </w:rPr>
          <w:fldChar w:fldCharType="begin"/>
        </w:r>
        <w:r w:rsidRPr="00DC1FCE">
          <w:rPr>
            <w:b/>
            <w:bCs/>
            <w:rPrChange w:author="Joseph Kalfus" w:date="2021-11-05T20:56:00Z" w:id="856">
              <w:rPr>
                <w:i w:val="0"/>
                <w:iCs w:val="0"/>
              </w:rPr>
            </w:rPrChange>
          </w:rPr>
          <w:instrText xml:space="preserve"> SEQ Figure \* ARABIC </w:instrText>
        </w:r>
      </w:ins>
      <w:r w:rsidRPr="00DC1FCE">
        <w:rPr>
          <w:b/>
          <w:bCs/>
          <w:rPrChange w:author="Joseph Kalfus" w:date="2021-11-05T20:56:00Z" w:id="857">
            <w:rPr>
              <w:i w:val="0"/>
              <w:iCs w:val="0"/>
            </w:rPr>
          </w:rPrChange>
        </w:rPr>
        <w:fldChar w:fldCharType="separate"/>
      </w:r>
      <w:ins w:author="Joseph Kalfus" w:date="2021-11-05T21:49:00Z" w:id="858">
        <w:r w:rsidR="007502E6">
          <w:rPr>
            <w:b/>
            <w:bCs/>
            <w:noProof/>
          </w:rPr>
          <w:t>1</w:t>
        </w:r>
      </w:ins>
      <w:ins w:author="Joseph Kalfus" w:date="2021-11-05T20:56:00Z" w:id="859">
        <w:r w:rsidRPr="00DC1FCE">
          <w:rPr>
            <w:b/>
            <w:bCs/>
            <w:rPrChange w:author="Joseph Kalfus" w:date="2021-11-05T20:56:00Z" w:id="860">
              <w:rPr>
                <w:i w:val="0"/>
                <w:iCs w:val="0"/>
              </w:rPr>
            </w:rPrChange>
          </w:rPr>
          <w:fldChar w:fldCharType="end"/>
        </w:r>
        <w:r w:rsidRPr="00DC1FCE">
          <w:rPr>
            <w:b/>
            <w:bCs/>
            <w:rPrChange w:author="Joseph Kalfus" w:date="2021-11-05T20:56:00Z" w:id="861">
              <w:rPr>
                <w:i w:val="0"/>
                <w:iCs w:val="0"/>
              </w:rPr>
            </w:rPrChange>
          </w:rPr>
          <w:t xml:space="preserve"> </w:t>
        </w:r>
      </w:ins>
    </w:p>
    <w:p w:rsidRPr="000F3C0F" w:rsidR="00215A49" w:rsidRDefault="007B26DC" w14:paraId="3A96E559" w14:textId="0AB62FBA">
      <w:pPr>
        <w:rPr>
          <w:ins w:author="Joseph Kalfus" w:date="2021-11-05T20:56:00Z" w:id="862"/>
        </w:rPr>
        <w:pPrChange w:author="Joseph Kalfus" w:date="2021-11-05T20:56:00Z" w:id="863">
          <w:pPr>
            <w:pStyle w:val="Caption"/>
          </w:pPr>
        </w:pPrChange>
      </w:pPr>
      <w:ins w:author="Joseph Kalfus" w:date="2021-11-05T21:17:00Z" w:id="864">
        <w:r>
          <w:rPr>
            <w:i/>
            <w:iCs/>
          </w:rPr>
          <w:t>Events Request</w:t>
        </w:r>
      </w:ins>
    </w:p>
    <w:p w:rsidR="3C16ECA4" w:rsidP="4AF05A42" w:rsidRDefault="3C16ECA4" w14:paraId="4874AEAE" w14:textId="356BF073">
      <w:ins w:author="Obinna Okonkwo" w:date="2021-11-05T12:27:00Z" w:id="865">
        <w:r>
          <w:rPr>
            <w:noProof/>
          </w:rPr>
          <w:drawing>
            <wp:inline distT="0" distB="0" distL="0" distR="0" wp14:anchorId="362C0996" wp14:editId="13202C84">
              <wp:extent cx="2552700" cy="4572000"/>
              <wp:effectExtent l="0" t="0" r="0" b="0"/>
              <wp:docPr id="665147048" name="Picture 66514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ins>
    </w:p>
    <w:p w:rsidR="00DC1FCE" w:rsidP="0FCD01E9" w:rsidRDefault="00DC1FCE" w14:paraId="617CEE53" w14:textId="77777777">
      <w:pPr>
        <w:spacing w:line="360" w:lineRule="auto"/>
        <w:rPr>
          <w:ins w:author="Joseph Kalfus" w:date="2021-11-05T20:57:00Z" w:id="866"/>
        </w:rPr>
      </w:pPr>
    </w:p>
    <w:p w:rsidR="00646CD7" w:rsidP="00646CD7" w:rsidRDefault="00646CD7" w14:paraId="2BB2EFA3" w14:textId="77777777">
      <w:pPr>
        <w:rPr>
          <w:ins w:author="Joseph Kalfus" w:date="2021-11-05T20:58:00Z" w:id="867"/>
          <w:b/>
          <w:bCs/>
        </w:rPr>
      </w:pPr>
    </w:p>
    <w:p w:rsidR="00646CD7" w:rsidP="00646CD7" w:rsidRDefault="00646CD7" w14:paraId="606FD997" w14:textId="77777777">
      <w:pPr>
        <w:rPr>
          <w:ins w:author="Joseph Kalfus" w:date="2021-11-05T20:58:00Z" w:id="868"/>
          <w:b/>
          <w:bCs/>
        </w:rPr>
      </w:pPr>
    </w:p>
    <w:p w:rsidR="00646CD7" w:rsidP="00646CD7" w:rsidRDefault="00646CD7" w14:paraId="67D8AB44" w14:textId="77777777">
      <w:pPr>
        <w:rPr>
          <w:ins w:author="Joseph Kalfus" w:date="2021-11-05T20:58:00Z" w:id="869"/>
          <w:b/>
          <w:bCs/>
        </w:rPr>
      </w:pPr>
    </w:p>
    <w:p w:rsidR="00646CD7" w:rsidP="00646CD7" w:rsidRDefault="00646CD7" w14:paraId="47FD1C7C" w14:textId="77777777">
      <w:pPr>
        <w:rPr>
          <w:ins w:author="Joseph Kalfus" w:date="2021-11-05T20:58:00Z" w:id="870"/>
          <w:b/>
          <w:bCs/>
        </w:rPr>
      </w:pPr>
    </w:p>
    <w:p w:rsidRPr="00954E8F" w:rsidR="00646CD7" w:rsidP="00646CD7" w:rsidRDefault="00646CD7" w14:paraId="4EFDFED8" w14:textId="2542A43C">
      <w:pPr>
        <w:rPr>
          <w:ins w:author="Joseph Kalfus" w:date="2021-11-05T20:57:00Z" w:id="871"/>
          <w:b/>
          <w:bCs/>
        </w:rPr>
      </w:pPr>
      <w:ins w:author="Joseph Kalfus" w:date="2021-11-05T20:57:00Z" w:id="872">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873">
        <w:r w:rsidR="007502E6">
          <w:rPr>
            <w:b/>
            <w:bCs/>
            <w:noProof/>
          </w:rPr>
          <w:t>2</w:t>
        </w:r>
      </w:ins>
      <w:ins w:author="Joseph Kalfus" w:date="2021-11-05T20:57:00Z" w:id="874">
        <w:r w:rsidRPr="00954E8F">
          <w:rPr>
            <w:b/>
            <w:bCs/>
          </w:rPr>
          <w:fldChar w:fldCharType="end"/>
        </w:r>
        <w:r w:rsidRPr="00954E8F">
          <w:rPr>
            <w:b/>
            <w:bCs/>
          </w:rPr>
          <w:t xml:space="preserve"> </w:t>
        </w:r>
      </w:ins>
    </w:p>
    <w:p w:rsidRPr="003E2044" w:rsidR="00646CD7" w:rsidRDefault="007B26DC" w14:paraId="028DBC4A" w14:textId="44A134A5">
      <w:pPr>
        <w:rPr>
          <w:ins w:author="Joseph Kalfus" w:date="2021-11-05T20:57:00Z" w:id="875"/>
          <w:i/>
          <w:iCs/>
          <w:rPrChange w:author="Joseph Kalfus" w:date="2021-11-05T21:34:00Z" w:id="876">
            <w:rPr>
              <w:ins w:author="Joseph Kalfus" w:date="2021-11-05T20:57:00Z" w:id="877"/>
            </w:rPr>
          </w:rPrChange>
        </w:rPr>
        <w:pPrChange w:author="Joseph Kalfus" w:date="2021-11-05T21:34:00Z" w:id="878">
          <w:pPr>
            <w:spacing w:line="360" w:lineRule="auto"/>
          </w:pPr>
        </w:pPrChange>
      </w:pPr>
      <w:ins w:author="Joseph Kalfus" w:date="2021-11-05T21:17:00Z" w:id="879">
        <w:r>
          <w:rPr>
            <w:i/>
            <w:iCs/>
          </w:rPr>
          <w:t xml:space="preserve">Calendar </w:t>
        </w:r>
      </w:ins>
      <w:ins w:author="Joseph Kalfus" w:date="2021-11-05T21:18:00Z" w:id="880">
        <w:r>
          <w:rPr>
            <w:i/>
            <w:iCs/>
          </w:rPr>
          <w:t>Display</w:t>
        </w:r>
      </w:ins>
    </w:p>
    <w:p w:rsidRPr="00BA4104" w:rsidR="00BA4104" w:rsidDel="003E2044" w:rsidP="0FCD01E9" w:rsidRDefault="6E23251D" w14:paraId="306F3885" w14:textId="331688E0">
      <w:pPr>
        <w:spacing w:line="360" w:lineRule="auto"/>
        <w:rPr>
          <w:ins w:author="Obinna Okonkwo" w:date="2021-11-04T21:14:00Z" w:id="881"/>
          <w:del w:author="Joseph Kalfus" w:date="2021-11-05T21:34:00Z" w:id="882"/>
        </w:rPr>
      </w:pPr>
      <w:ins w:author="Obinna Okonkwo" w:date="2021-11-04T21:14:00Z" w:id="883">
        <w:r>
          <w:rPr>
            <w:noProof/>
          </w:rPr>
          <w:drawing>
            <wp:inline distT="0" distB="0" distL="0" distR="0" wp14:anchorId="68A33BFA" wp14:editId="32A10321">
              <wp:extent cx="2162175" cy="4572000"/>
              <wp:effectExtent l="0" t="0" r="0" b="0"/>
              <wp:docPr id="264389507" name="Picture 26438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ins>
    </w:p>
    <w:p w:rsidR="0FCD01E9" w:rsidP="0FCD01E9" w:rsidRDefault="0FCD01E9" w14:paraId="01DD1E3C" w14:textId="1382C1F6">
      <w:pPr>
        <w:spacing w:line="360" w:lineRule="auto"/>
        <w:rPr>
          <w:ins w:author="Obinna Okonkwo" w:date="2021-11-04T21:14:00Z" w:id="884"/>
        </w:rPr>
      </w:pPr>
    </w:p>
    <w:p w:rsidR="6E23251D" w:rsidRDefault="6E23251D" w14:paraId="560CB385" w14:textId="29A980DB">
      <w:pPr>
        <w:pStyle w:val="Heading2"/>
        <w:rPr>
          <w:ins w:author="Obinna Okonkwo" w:date="2021-11-04T21:15:00Z" w:id="885"/>
        </w:rPr>
        <w:pPrChange w:author="Joseph Kalfus" w:date="2021-11-05T20:34:00Z" w:id="886">
          <w:pPr>
            <w:spacing w:line="360" w:lineRule="auto"/>
          </w:pPr>
        </w:pPrChange>
      </w:pPr>
      <w:bookmarkStart w:name="_Toc87054575" w:id="887"/>
      <w:ins w:author="Obinna Okonkwo" w:date="2021-11-04T21:15:00Z" w:id="888">
        <w:r>
          <w:t>Application Checklist</w:t>
        </w:r>
      </w:ins>
      <w:ins w:author="Obinna Okonkwo" w:date="2021-11-04T21:20:00Z" w:id="889">
        <w:r w:rsidR="426DD814">
          <w:t xml:space="preserve"> Page</w:t>
        </w:r>
        <w:bookmarkEnd w:id="887"/>
        <w:r w:rsidR="426DD814">
          <w:t xml:space="preserve"> </w:t>
        </w:r>
      </w:ins>
    </w:p>
    <w:p w:rsidR="6E05DF19" w:rsidP="0FCD01E9" w:rsidRDefault="77EB43D9" w14:paraId="2150D704" w14:textId="7F6D4531">
      <w:pPr>
        <w:spacing w:line="360" w:lineRule="auto"/>
        <w:rPr>
          <w:ins w:author="Joseph Kalfus" w:date="2021-11-05T20:59:00Z" w:id="890"/>
        </w:rPr>
      </w:pPr>
      <w:ins w:author="Obinna Okonkwo" w:date="2021-11-04T21:16:00Z" w:id="891">
        <w:r>
          <w:t xml:space="preserve">The application checklist page will open </w:t>
        </w:r>
      </w:ins>
      <w:ins w:author="Obinna Okonkwo" w:date="2021-11-04T21:17:00Z" w:id="892">
        <w:r>
          <w:t xml:space="preserve">when the user </w:t>
        </w:r>
        <w:del w:author="Joseph Kalfus" w:date="2021-11-05T21:50:00Z" w:id="893">
          <w:r w:rsidDel="00B35FBF">
            <w:delText>says</w:delText>
          </w:r>
        </w:del>
      </w:ins>
      <w:ins w:author="Joseph Kalfus" w:date="2021-11-05T21:50:00Z" w:id="894">
        <w:r w:rsidR="00B35FBF">
          <w:t>states</w:t>
        </w:r>
      </w:ins>
      <w:ins w:author="Obinna Okonkwo" w:date="2021-11-04T21:17:00Z" w:id="895">
        <w:r>
          <w:t xml:space="preserve"> “show me my checklist”. This command will instruct the NLU Module to </w:t>
        </w:r>
        <w:r w:rsidR="7EDF4E8E">
          <w:t xml:space="preserve">direct the user to the </w:t>
        </w:r>
      </w:ins>
      <w:ins w:author="Obinna Okonkwo" w:date="2021-11-04T21:18:00Z" w:id="896">
        <w:r w:rsidR="7EDF4E8E">
          <w:t>checklist list page.</w:t>
        </w:r>
      </w:ins>
      <w:ins w:author="Obinna Okonkwo" w:date="2021-11-05T06:52:00Z" w:id="897">
        <w:r w:rsidR="7E51DA3D">
          <w:t xml:space="preserve"> This screen will display the checklist items save under the selec</w:t>
        </w:r>
      </w:ins>
      <w:ins w:author="Obinna Okonkwo" w:date="2021-11-05T06:53:00Z" w:id="898">
        <w:r w:rsidR="7E51DA3D">
          <w:t>ted date.</w:t>
        </w:r>
      </w:ins>
    </w:p>
    <w:p w:rsidR="006E21AA" w:rsidP="0FCD01E9" w:rsidRDefault="006E21AA" w14:paraId="6913DEF6" w14:textId="77777777">
      <w:pPr>
        <w:spacing w:line="360" w:lineRule="auto"/>
        <w:rPr>
          <w:ins w:author="Joseph Kalfus" w:date="2021-11-05T21:18:00Z" w:id="899"/>
        </w:rPr>
      </w:pPr>
    </w:p>
    <w:p w:rsidR="007B26DC" w:rsidP="0FCD01E9" w:rsidRDefault="007B26DC" w14:paraId="4B8D1633" w14:textId="77777777">
      <w:pPr>
        <w:spacing w:line="360" w:lineRule="auto"/>
        <w:rPr>
          <w:ins w:author="Joseph Kalfus" w:date="2021-11-05T21:18:00Z" w:id="900"/>
        </w:rPr>
      </w:pPr>
    </w:p>
    <w:p w:rsidR="007B26DC" w:rsidP="0FCD01E9" w:rsidRDefault="007B26DC" w14:paraId="76D8BAE7" w14:textId="77777777">
      <w:pPr>
        <w:spacing w:line="360" w:lineRule="auto"/>
        <w:rPr>
          <w:ins w:author="Joseph Kalfus" w:date="2021-11-05T21:34:00Z" w:id="901"/>
        </w:rPr>
      </w:pPr>
    </w:p>
    <w:p w:rsidR="003E2044" w:rsidP="0FCD01E9" w:rsidRDefault="003E2044" w14:paraId="5E124DF7" w14:textId="77777777">
      <w:pPr>
        <w:spacing w:line="360" w:lineRule="auto"/>
        <w:rPr>
          <w:ins w:author="Joseph Kalfus" w:date="2021-11-05T21:34:00Z" w:id="902"/>
        </w:rPr>
      </w:pPr>
    </w:p>
    <w:p w:rsidR="003E2044" w:rsidP="0FCD01E9" w:rsidRDefault="003E2044" w14:paraId="3612F57C" w14:textId="77777777">
      <w:pPr>
        <w:spacing w:line="360" w:lineRule="auto"/>
        <w:rPr>
          <w:ins w:author="Joseph Kalfus" w:date="2021-11-05T20:59:00Z" w:id="903"/>
        </w:rPr>
      </w:pPr>
    </w:p>
    <w:p w:rsidRPr="00954E8F" w:rsidR="006E21AA" w:rsidP="006E21AA" w:rsidRDefault="006E21AA" w14:paraId="654F6A70" w14:textId="25DD47B4">
      <w:pPr>
        <w:rPr>
          <w:ins w:author="Joseph Kalfus" w:date="2021-11-05T20:59:00Z" w:id="904"/>
          <w:b/>
          <w:bCs/>
        </w:rPr>
      </w:pPr>
      <w:ins w:author="Joseph Kalfus" w:date="2021-11-05T20:59:00Z" w:id="90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906">
        <w:r w:rsidR="007502E6">
          <w:rPr>
            <w:b/>
            <w:bCs/>
            <w:noProof/>
          </w:rPr>
          <w:t>3</w:t>
        </w:r>
      </w:ins>
      <w:ins w:author="Joseph Kalfus" w:date="2021-11-05T20:59:00Z" w:id="907">
        <w:r w:rsidRPr="00954E8F">
          <w:rPr>
            <w:b/>
            <w:bCs/>
          </w:rPr>
          <w:fldChar w:fldCharType="end"/>
        </w:r>
        <w:r w:rsidRPr="00954E8F">
          <w:rPr>
            <w:b/>
            <w:bCs/>
          </w:rPr>
          <w:t xml:space="preserve"> </w:t>
        </w:r>
      </w:ins>
    </w:p>
    <w:p w:rsidRPr="007B26DC" w:rsidR="006E21AA" w:rsidRDefault="007B26DC" w14:paraId="1EFB297A" w14:textId="2771A0F4">
      <w:pPr>
        <w:rPr>
          <w:ins w:author="Obinna Okonkwo" w:date="2021-11-05T12:31:00Z" w:id="908"/>
          <w:i/>
          <w:iCs/>
          <w:rPrChange w:author="Joseph Kalfus" w:date="2021-11-05T21:18:00Z" w:id="909">
            <w:rPr>
              <w:ins w:author="Obinna Okonkwo" w:date="2021-11-05T12:31:00Z" w:id="910"/>
            </w:rPr>
          </w:rPrChange>
        </w:rPr>
        <w:pPrChange w:author="Joseph Kalfus" w:date="2021-11-05T21:18:00Z" w:id="911">
          <w:pPr>
            <w:spacing w:line="360" w:lineRule="auto"/>
          </w:pPr>
        </w:pPrChange>
      </w:pPr>
      <w:ins w:author="Joseph Kalfus" w:date="2021-11-05T21:18:00Z" w:id="912">
        <w:r>
          <w:rPr>
            <w:i/>
            <w:iCs/>
          </w:rPr>
          <w:t>Checklist Request</w:t>
        </w:r>
      </w:ins>
    </w:p>
    <w:p w:rsidR="009BC127" w:rsidP="4AF05A42" w:rsidRDefault="009BC127" w14:paraId="62582128" w14:textId="5B8ADD52">
      <w:pPr>
        <w:spacing w:line="360" w:lineRule="auto"/>
        <w:rPr>
          <w:ins w:author="Joseph Kalfus" w:date="2021-11-05T21:00:00Z" w:id="913"/>
        </w:rPr>
      </w:pPr>
      <w:ins w:author="Obinna Okonkwo" w:date="2021-11-05T12:31:00Z" w:id="914">
        <w:r>
          <w:rPr>
            <w:noProof/>
          </w:rPr>
          <w:drawing>
            <wp:inline distT="0" distB="0" distL="0" distR="0" wp14:anchorId="47464C45" wp14:editId="69ED74DB">
              <wp:extent cx="2552700" cy="4572000"/>
              <wp:effectExtent l="0" t="0" r="0" b="0"/>
              <wp:docPr id="1375216629" name="Picture 13752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ins>
    </w:p>
    <w:p w:rsidR="006E21AA" w:rsidP="4AF05A42" w:rsidRDefault="006E21AA" w14:paraId="56621240" w14:textId="77777777">
      <w:pPr>
        <w:spacing w:line="360" w:lineRule="auto"/>
        <w:rPr>
          <w:ins w:author="Joseph Kalfus" w:date="2021-11-05T21:01:00Z" w:id="915"/>
        </w:rPr>
      </w:pPr>
    </w:p>
    <w:p w:rsidR="006E21AA" w:rsidP="4AF05A42" w:rsidRDefault="006E21AA" w14:paraId="166A4E2D" w14:textId="77777777">
      <w:pPr>
        <w:spacing w:line="360" w:lineRule="auto"/>
        <w:rPr>
          <w:ins w:author="Joseph Kalfus" w:date="2021-11-05T21:01:00Z" w:id="916"/>
        </w:rPr>
      </w:pPr>
    </w:p>
    <w:p w:rsidR="006E21AA" w:rsidP="4AF05A42" w:rsidRDefault="006E21AA" w14:paraId="1B54B839" w14:textId="77777777">
      <w:pPr>
        <w:spacing w:line="360" w:lineRule="auto"/>
        <w:rPr>
          <w:ins w:author="Joseph Kalfus" w:date="2021-11-05T21:01:00Z" w:id="917"/>
        </w:rPr>
      </w:pPr>
    </w:p>
    <w:p w:rsidR="006E21AA" w:rsidP="4AF05A42" w:rsidRDefault="006E21AA" w14:paraId="64B77F96" w14:textId="77777777">
      <w:pPr>
        <w:spacing w:line="360" w:lineRule="auto"/>
        <w:rPr>
          <w:ins w:author="Joseph Kalfus" w:date="2021-11-05T21:01:00Z" w:id="918"/>
        </w:rPr>
      </w:pPr>
    </w:p>
    <w:p w:rsidR="006E21AA" w:rsidP="4AF05A42" w:rsidRDefault="006E21AA" w14:paraId="0D4281EF" w14:textId="77777777">
      <w:pPr>
        <w:spacing w:line="360" w:lineRule="auto"/>
        <w:rPr>
          <w:ins w:author="Joseph Kalfus" w:date="2021-11-05T21:01:00Z" w:id="919"/>
        </w:rPr>
      </w:pPr>
    </w:p>
    <w:p w:rsidR="006E21AA" w:rsidP="4AF05A42" w:rsidRDefault="006E21AA" w14:paraId="73009EE8" w14:textId="77777777">
      <w:pPr>
        <w:spacing w:line="360" w:lineRule="auto"/>
        <w:rPr>
          <w:ins w:author="Joseph Kalfus" w:date="2021-11-05T21:01:00Z" w:id="920"/>
        </w:rPr>
      </w:pPr>
    </w:p>
    <w:p w:rsidR="006E21AA" w:rsidP="4AF05A42" w:rsidRDefault="006E21AA" w14:paraId="170C59CC" w14:textId="77777777">
      <w:pPr>
        <w:spacing w:line="360" w:lineRule="auto"/>
        <w:rPr>
          <w:ins w:author="Joseph Kalfus" w:date="2021-11-05T21:01:00Z" w:id="921"/>
        </w:rPr>
      </w:pPr>
    </w:p>
    <w:p w:rsidR="006E21AA" w:rsidP="4AF05A42" w:rsidRDefault="006E21AA" w14:paraId="7BEADB24" w14:textId="77777777">
      <w:pPr>
        <w:spacing w:line="360" w:lineRule="auto"/>
        <w:rPr>
          <w:ins w:author="Joseph Kalfus" w:date="2021-11-05T21:00:00Z" w:id="922"/>
        </w:rPr>
      </w:pPr>
    </w:p>
    <w:p w:rsidRPr="00954E8F" w:rsidR="006E21AA" w:rsidP="006E21AA" w:rsidRDefault="006E21AA" w14:paraId="2178EC2A" w14:textId="767A100F">
      <w:pPr>
        <w:rPr>
          <w:ins w:author="Joseph Kalfus" w:date="2021-11-05T21:00:00Z" w:id="923"/>
          <w:b/>
          <w:bCs/>
        </w:rPr>
      </w:pPr>
      <w:ins w:author="Joseph Kalfus" w:date="2021-11-05T21:00:00Z" w:id="924">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925">
        <w:r w:rsidR="007502E6">
          <w:rPr>
            <w:b/>
            <w:bCs/>
            <w:noProof/>
          </w:rPr>
          <w:t>4</w:t>
        </w:r>
      </w:ins>
      <w:ins w:author="Joseph Kalfus" w:date="2021-11-05T21:00:00Z" w:id="926">
        <w:r w:rsidRPr="00954E8F">
          <w:rPr>
            <w:b/>
            <w:bCs/>
          </w:rPr>
          <w:fldChar w:fldCharType="end"/>
        </w:r>
        <w:r w:rsidRPr="00954E8F">
          <w:rPr>
            <w:b/>
            <w:bCs/>
          </w:rPr>
          <w:t xml:space="preserve"> </w:t>
        </w:r>
      </w:ins>
    </w:p>
    <w:p w:rsidRPr="00954E8F" w:rsidR="006E21AA" w:rsidP="006E21AA" w:rsidRDefault="007B26DC" w14:paraId="3708C599" w14:textId="419C60E0">
      <w:pPr>
        <w:rPr>
          <w:ins w:author="Joseph Kalfus" w:date="2021-11-05T21:00:00Z" w:id="927"/>
          <w:i/>
          <w:iCs/>
        </w:rPr>
      </w:pPr>
      <w:ins w:author="Joseph Kalfus" w:date="2021-11-05T21:18:00Z" w:id="928">
        <w:r>
          <w:rPr>
            <w:i/>
            <w:iCs/>
          </w:rPr>
          <w:t>Checklist Response</w:t>
        </w:r>
      </w:ins>
    </w:p>
    <w:p w:rsidR="006E21AA" w:rsidDel="006E21AA" w:rsidP="4AF05A42" w:rsidRDefault="006E21AA" w14:paraId="4BA2E95F" w14:textId="2DD818E6">
      <w:pPr>
        <w:spacing w:line="360" w:lineRule="auto"/>
        <w:rPr>
          <w:ins w:author="Obinna Okonkwo" w:date="2021-11-04T21:18:00Z" w:id="929"/>
          <w:del w:author="Joseph Kalfus" w:date="2021-11-05T21:01:00Z" w:id="930"/>
        </w:rPr>
      </w:pPr>
    </w:p>
    <w:p w:rsidR="59A14C58" w:rsidDel="003E2044" w:rsidP="0FCD01E9" w:rsidRDefault="59A14C58" w14:paraId="45747A27" w14:textId="1FFA264D">
      <w:pPr>
        <w:spacing w:line="360" w:lineRule="auto"/>
        <w:rPr>
          <w:ins w:author="Obinna Okonkwo" w:date="2021-11-04T21:18:00Z" w:id="931"/>
          <w:del w:author="Joseph Kalfus" w:date="2021-11-05T21:34:00Z" w:id="932"/>
        </w:rPr>
      </w:pPr>
      <w:ins w:author="Obinna Okonkwo" w:date="2021-11-04T21:18:00Z" w:id="933">
        <w:r>
          <w:rPr>
            <w:noProof/>
          </w:rPr>
          <w:drawing>
            <wp:inline distT="0" distB="0" distL="0" distR="0" wp14:anchorId="2312B0FC" wp14:editId="0C8977B2">
              <wp:extent cx="2162175" cy="4572000"/>
              <wp:effectExtent l="0" t="0" r="0" b="0"/>
              <wp:docPr id="2056720805" name="Picture 205672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ins>
    </w:p>
    <w:p w:rsidR="0FCD01E9" w:rsidP="0FCD01E9" w:rsidRDefault="0FCD01E9" w14:paraId="29C130C0" w14:textId="08BDD549">
      <w:pPr>
        <w:spacing w:line="360" w:lineRule="auto"/>
        <w:rPr>
          <w:ins w:author="Obinna Okonkwo" w:date="2021-11-04T21:18:00Z" w:id="934"/>
        </w:rPr>
      </w:pPr>
    </w:p>
    <w:p w:rsidR="2039076D" w:rsidRDefault="2039076D" w14:paraId="619D129E" w14:textId="2CB132C0">
      <w:pPr>
        <w:pStyle w:val="Heading2"/>
        <w:rPr>
          <w:ins w:author="Obinna Okonkwo" w:date="2021-11-04T21:20:00Z" w:id="935"/>
        </w:rPr>
        <w:pPrChange w:author="Joseph Kalfus" w:date="2021-11-05T20:34:00Z" w:id="936">
          <w:pPr>
            <w:spacing w:line="360" w:lineRule="auto"/>
          </w:pPr>
        </w:pPrChange>
      </w:pPr>
      <w:bookmarkStart w:name="_Toc87054576" w:id="937"/>
      <w:ins w:author="Obinna Okonkwo" w:date="2021-11-04T21:20:00Z" w:id="938">
        <w:r>
          <w:t xml:space="preserve">User Help </w:t>
        </w:r>
        <w:r w:rsidR="5B053EA2">
          <w:t>Page</w:t>
        </w:r>
        <w:bookmarkEnd w:id="937"/>
      </w:ins>
    </w:p>
    <w:p w:rsidR="7E060054" w:rsidP="0FCD01E9" w:rsidRDefault="2CE762D5" w14:paraId="0370CB9B" w14:textId="34C6E246">
      <w:pPr>
        <w:spacing w:line="360" w:lineRule="auto"/>
        <w:rPr>
          <w:ins w:author="Joseph Kalfus" w:date="2021-11-05T21:01:00Z" w:id="939"/>
        </w:rPr>
      </w:pPr>
      <w:ins w:author="Obinna Okonkwo" w:date="2021-11-04T22:46:00Z" w:id="940">
        <w:r>
          <w:t xml:space="preserve">The User Help page will open when the user </w:t>
        </w:r>
      </w:ins>
      <w:ins w:author="Obinna Okonkwo" w:date="2021-11-04T22:59:00Z" w:id="941">
        <w:del w:author="Joseph Kalfus" w:date="2021-11-05T21:50:00Z" w:id="942">
          <w:r w:rsidDel="00B35FBF" w:rsidR="52A387E0">
            <w:delText>says</w:delText>
          </w:r>
        </w:del>
      </w:ins>
      <w:ins w:author="Joseph Kalfus" w:date="2021-11-05T21:50:00Z" w:id="943">
        <w:r w:rsidR="00B35FBF">
          <w:t>states</w:t>
        </w:r>
      </w:ins>
      <w:ins w:author="Obinna Okonkwo" w:date="2021-11-04T22:59:00Z" w:id="944">
        <w:r w:rsidR="52A387E0">
          <w:t xml:space="preserve"> “</w:t>
        </w:r>
      </w:ins>
      <w:ins w:author="Obinna Okonkwo" w:date="2021-11-04T23:00:00Z" w:id="945">
        <w:r w:rsidR="52A387E0">
          <w:t>I need help with the app”</w:t>
        </w:r>
      </w:ins>
      <w:ins w:author="Obinna Okonkwo" w:date="2021-11-04T23:02:00Z" w:id="946">
        <w:r w:rsidR="49433B29">
          <w:t>. This command will instruct the NLU Module to direct the user to the user help page.</w:t>
        </w:r>
      </w:ins>
      <w:ins w:author="Obinna Okonkwo" w:date="2021-11-05T06:53:00Z" w:id="947">
        <w:r w:rsidR="42D923B1">
          <w:t xml:space="preserve"> The User will have the option of selecting one of the 4 </w:t>
        </w:r>
      </w:ins>
      <w:ins w:author="Obinna Okonkwo" w:date="2021-11-05T06:54:00Z" w:id="948">
        <w:r w:rsidR="42D923B1">
          <w:t xml:space="preserve">buttons shown </w:t>
        </w:r>
        <w:r w:rsidR="75350E3C">
          <w:t xml:space="preserve">below on this screen. </w:t>
        </w:r>
      </w:ins>
    </w:p>
    <w:p w:rsidR="006E21AA" w:rsidP="0FCD01E9" w:rsidRDefault="006E21AA" w14:paraId="474A49ED" w14:textId="77777777">
      <w:pPr>
        <w:spacing w:line="360" w:lineRule="auto"/>
        <w:rPr>
          <w:ins w:author="Joseph Kalfus" w:date="2021-11-05T21:01:00Z" w:id="949"/>
        </w:rPr>
      </w:pPr>
    </w:p>
    <w:p w:rsidR="006E21AA" w:rsidP="0FCD01E9" w:rsidRDefault="006E21AA" w14:paraId="7460E4FB" w14:textId="77777777">
      <w:pPr>
        <w:spacing w:line="360" w:lineRule="auto"/>
        <w:rPr>
          <w:ins w:author="Joseph Kalfus" w:date="2021-11-05T21:01:00Z" w:id="950"/>
        </w:rPr>
      </w:pPr>
    </w:p>
    <w:p w:rsidR="006E21AA" w:rsidP="0FCD01E9" w:rsidRDefault="006E21AA" w14:paraId="211E66EF" w14:textId="77777777">
      <w:pPr>
        <w:spacing w:line="360" w:lineRule="auto"/>
        <w:rPr>
          <w:ins w:author="Joseph Kalfus" w:date="2021-11-05T21:01:00Z" w:id="951"/>
        </w:rPr>
      </w:pPr>
    </w:p>
    <w:p w:rsidR="006E21AA" w:rsidP="0FCD01E9" w:rsidRDefault="006E21AA" w14:paraId="40089145" w14:textId="77777777">
      <w:pPr>
        <w:spacing w:line="360" w:lineRule="auto"/>
        <w:rPr>
          <w:ins w:author="Joseph Kalfus" w:date="2021-11-05T21:35:00Z" w:id="952"/>
        </w:rPr>
      </w:pPr>
    </w:p>
    <w:p w:rsidR="003E2044" w:rsidP="0FCD01E9" w:rsidRDefault="003E2044" w14:paraId="2CB77ABA" w14:textId="77777777">
      <w:pPr>
        <w:spacing w:line="360" w:lineRule="auto"/>
        <w:rPr>
          <w:ins w:author="Joseph Kalfus" w:date="2021-11-05T21:01:00Z" w:id="953"/>
        </w:rPr>
      </w:pPr>
    </w:p>
    <w:p w:rsidRPr="00954E8F" w:rsidR="006E21AA" w:rsidP="006E21AA" w:rsidRDefault="006E21AA" w14:paraId="5B59E10C" w14:textId="74810AC3">
      <w:pPr>
        <w:rPr>
          <w:ins w:author="Joseph Kalfus" w:date="2021-11-05T21:01:00Z" w:id="954"/>
          <w:b/>
          <w:bCs/>
        </w:rPr>
      </w:pPr>
      <w:ins w:author="Joseph Kalfus" w:date="2021-11-05T21:01:00Z" w:id="95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956">
        <w:r w:rsidR="007502E6">
          <w:rPr>
            <w:b/>
            <w:bCs/>
            <w:noProof/>
          </w:rPr>
          <w:t>5</w:t>
        </w:r>
      </w:ins>
      <w:ins w:author="Joseph Kalfus" w:date="2021-11-05T21:01:00Z" w:id="957">
        <w:r w:rsidRPr="00954E8F">
          <w:rPr>
            <w:b/>
            <w:bCs/>
          </w:rPr>
          <w:fldChar w:fldCharType="end"/>
        </w:r>
        <w:r w:rsidRPr="00954E8F">
          <w:rPr>
            <w:b/>
            <w:bCs/>
          </w:rPr>
          <w:t xml:space="preserve"> </w:t>
        </w:r>
      </w:ins>
    </w:p>
    <w:p w:rsidRPr="00954E8F" w:rsidR="006E21AA" w:rsidP="006E21AA" w:rsidRDefault="007B26DC" w14:paraId="221B6932" w14:textId="1E82AC1B">
      <w:pPr>
        <w:rPr>
          <w:ins w:author="Joseph Kalfus" w:date="2021-11-05T21:01:00Z" w:id="958"/>
          <w:i/>
          <w:iCs/>
        </w:rPr>
      </w:pPr>
      <w:ins w:author="Joseph Kalfus" w:date="2021-11-05T21:18:00Z" w:id="959">
        <w:r>
          <w:rPr>
            <w:i/>
            <w:iCs/>
          </w:rPr>
          <w:t>Help Request</w:t>
        </w:r>
      </w:ins>
    </w:p>
    <w:p w:rsidR="006E21AA" w:rsidDel="006E21AA" w:rsidP="0FCD01E9" w:rsidRDefault="006E21AA" w14:paraId="4D534009" w14:textId="11DEBE4B">
      <w:pPr>
        <w:spacing w:line="360" w:lineRule="auto"/>
        <w:rPr>
          <w:ins w:author="Obinna Okonkwo" w:date="2021-11-05T12:34:00Z" w:id="960"/>
          <w:del w:author="Joseph Kalfus" w:date="2021-11-05T21:01:00Z" w:id="961"/>
        </w:rPr>
      </w:pPr>
    </w:p>
    <w:p w:rsidR="2A433153" w:rsidP="4AF05A42" w:rsidRDefault="2A433153" w14:paraId="20848292" w14:textId="7C35DA10">
      <w:pPr>
        <w:spacing w:line="360" w:lineRule="auto"/>
        <w:rPr>
          <w:ins w:author="Joseph Kalfus" w:date="2021-11-05T21:01:00Z" w:id="962"/>
        </w:rPr>
      </w:pPr>
      <w:ins w:author="Obinna Okonkwo" w:date="2021-11-05T12:34:00Z" w:id="963">
        <w:r>
          <w:rPr>
            <w:noProof/>
          </w:rPr>
          <w:drawing>
            <wp:inline distT="0" distB="0" distL="0" distR="0" wp14:anchorId="531D7164" wp14:editId="130269B1">
              <wp:extent cx="2514600" cy="4572000"/>
              <wp:effectExtent l="0" t="0" r="0" b="0"/>
              <wp:docPr id="96137283" name="Picture 9613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514600" cy="4572000"/>
                      </a:xfrm>
                      <a:prstGeom prst="rect">
                        <a:avLst/>
                      </a:prstGeom>
                    </pic:spPr>
                  </pic:pic>
                </a:graphicData>
              </a:graphic>
            </wp:inline>
          </w:drawing>
        </w:r>
      </w:ins>
    </w:p>
    <w:p w:rsidR="006E21AA" w:rsidP="4AF05A42" w:rsidRDefault="006E21AA" w14:paraId="7F61D708" w14:textId="77777777">
      <w:pPr>
        <w:spacing w:line="360" w:lineRule="auto"/>
        <w:rPr>
          <w:ins w:author="Joseph Kalfus" w:date="2021-11-05T21:01:00Z" w:id="964"/>
        </w:rPr>
      </w:pPr>
    </w:p>
    <w:p w:rsidR="006E21AA" w:rsidP="4AF05A42" w:rsidRDefault="006E21AA" w14:paraId="16EC065C" w14:textId="77777777">
      <w:pPr>
        <w:spacing w:line="360" w:lineRule="auto"/>
        <w:rPr>
          <w:ins w:author="Joseph Kalfus" w:date="2021-11-05T21:01:00Z" w:id="965"/>
        </w:rPr>
      </w:pPr>
    </w:p>
    <w:p w:rsidR="006E21AA" w:rsidP="4AF05A42" w:rsidRDefault="006E21AA" w14:paraId="1FF17D51" w14:textId="77777777">
      <w:pPr>
        <w:spacing w:line="360" w:lineRule="auto"/>
        <w:rPr>
          <w:ins w:author="Joseph Kalfus" w:date="2021-11-05T21:01:00Z" w:id="966"/>
        </w:rPr>
      </w:pPr>
    </w:p>
    <w:p w:rsidR="006E21AA" w:rsidP="4AF05A42" w:rsidRDefault="006E21AA" w14:paraId="7A0C3068" w14:textId="77777777">
      <w:pPr>
        <w:spacing w:line="360" w:lineRule="auto"/>
        <w:rPr>
          <w:ins w:author="Joseph Kalfus" w:date="2021-11-05T21:01:00Z" w:id="967"/>
        </w:rPr>
      </w:pPr>
    </w:p>
    <w:p w:rsidR="006E21AA" w:rsidP="4AF05A42" w:rsidRDefault="006E21AA" w14:paraId="54C0115C" w14:textId="77777777">
      <w:pPr>
        <w:spacing w:line="360" w:lineRule="auto"/>
        <w:rPr>
          <w:ins w:author="Joseph Kalfus" w:date="2021-11-05T21:01:00Z" w:id="968"/>
        </w:rPr>
      </w:pPr>
    </w:p>
    <w:p w:rsidR="006E21AA" w:rsidP="4AF05A42" w:rsidRDefault="006E21AA" w14:paraId="2B7F1CEA" w14:textId="77777777">
      <w:pPr>
        <w:spacing w:line="360" w:lineRule="auto"/>
        <w:rPr>
          <w:ins w:author="Joseph Kalfus" w:date="2021-11-05T21:01:00Z" w:id="969"/>
        </w:rPr>
      </w:pPr>
    </w:p>
    <w:p w:rsidR="006E21AA" w:rsidP="4AF05A42" w:rsidRDefault="006E21AA" w14:paraId="75DF4D25" w14:textId="77777777">
      <w:pPr>
        <w:spacing w:line="360" w:lineRule="auto"/>
        <w:rPr>
          <w:ins w:author="Joseph Kalfus" w:date="2021-11-05T21:01:00Z" w:id="970"/>
        </w:rPr>
      </w:pPr>
    </w:p>
    <w:p w:rsidR="006E21AA" w:rsidP="4AF05A42" w:rsidRDefault="006E21AA" w14:paraId="7F462C56" w14:textId="77777777">
      <w:pPr>
        <w:spacing w:line="360" w:lineRule="auto"/>
        <w:rPr>
          <w:ins w:author="Joseph Kalfus" w:date="2021-11-05T21:01:00Z" w:id="971"/>
        </w:rPr>
      </w:pPr>
    </w:p>
    <w:p w:rsidRPr="00954E8F" w:rsidR="006E21AA" w:rsidP="006E21AA" w:rsidRDefault="006E21AA" w14:paraId="3B3118CE" w14:textId="26745AF3">
      <w:pPr>
        <w:rPr>
          <w:ins w:author="Joseph Kalfus" w:date="2021-11-05T21:01:00Z" w:id="972"/>
          <w:b/>
          <w:bCs/>
        </w:rPr>
      </w:pPr>
      <w:ins w:author="Joseph Kalfus" w:date="2021-11-05T21:01:00Z" w:id="973">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974">
        <w:r w:rsidR="007502E6">
          <w:rPr>
            <w:b/>
            <w:bCs/>
            <w:noProof/>
          </w:rPr>
          <w:t>6</w:t>
        </w:r>
      </w:ins>
      <w:ins w:author="Joseph Kalfus" w:date="2021-11-05T21:01:00Z" w:id="975">
        <w:r w:rsidRPr="00954E8F">
          <w:rPr>
            <w:b/>
            <w:bCs/>
          </w:rPr>
          <w:fldChar w:fldCharType="end"/>
        </w:r>
        <w:r w:rsidRPr="00954E8F">
          <w:rPr>
            <w:b/>
            <w:bCs/>
          </w:rPr>
          <w:t xml:space="preserve"> </w:t>
        </w:r>
      </w:ins>
    </w:p>
    <w:p w:rsidRPr="00954E8F" w:rsidR="006E21AA" w:rsidP="006E21AA" w:rsidRDefault="007B26DC" w14:paraId="65917C36" w14:textId="39B9689A">
      <w:pPr>
        <w:rPr>
          <w:ins w:author="Joseph Kalfus" w:date="2021-11-05T21:01:00Z" w:id="976"/>
          <w:i/>
          <w:iCs/>
        </w:rPr>
      </w:pPr>
      <w:ins w:author="Joseph Kalfus" w:date="2021-11-05T21:19:00Z" w:id="977">
        <w:r>
          <w:rPr>
            <w:i/>
            <w:iCs/>
          </w:rPr>
          <w:t>Help Response</w:t>
        </w:r>
      </w:ins>
    </w:p>
    <w:p w:rsidR="006E21AA" w:rsidDel="006E21AA" w:rsidP="4AF05A42" w:rsidRDefault="006E21AA" w14:paraId="2E1F1D55" w14:textId="70C52810">
      <w:pPr>
        <w:spacing w:line="360" w:lineRule="auto"/>
        <w:rPr>
          <w:ins w:author="Obinna Okonkwo" w:date="2021-11-04T23:03:00Z" w:id="978"/>
          <w:del w:author="Joseph Kalfus" w:date="2021-11-05T21:01:00Z" w:id="979"/>
        </w:rPr>
      </w:pPr>
    </w:p>
    <w:p w:rsidR="1EF80E57" w:rsidP="0FCD01E9" w:rsidRDefault="0E5BE434" w14:paraId="49D58C55" w14:textId="70B00D9E">
      <w:pPr>
        <w:spacing w:line="360" w:lineRule="auto"/>
        <w:rPr>
          <w:ins w:author="Obinna Okonkwo" w:date="2021-11-04T23:04:00Z" w:id="980"/>
        </w:rPr>
      </w:pPr>
      <w:ins w:author="Obinna Okonkwo" w:date="2021-11-04T23:04:00Z" w:id="981">
        <w:r>
          <w:rPr>
            <w:noProof/>
          </w:rPr>
          <w:drawing>
            <wp:inline distT="0" distB="0" distL="0" distR="0" wp14:anchorId="464B2526" wp14:editId="1CFC012D">
              <wp:extent cx="2171700" cy="4572000"/>
              <wp:effectExtent l="0" t="0" r="0" b="0"/>
              <wp:docPr id="120140166" name="Picture 12014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40166"/>
                      <pic:cNvPicPr/>
                    </pic:nvPicPr>
                    <pic:blipFill>
                      <a:blip r:embed="rId16">
                        <a:extLst>
                          <a:ext uri="{28A0092B-C50C-407E-A947-70E740481C1C}">
                            <a14:useLocalDpi xmlns:a14="http://schemas.microsoft.com/office/drawing/2010/main" val="0"/>
                          </a:ext>
                        </a:extLst>
                      </a:blip>
                      <a:stretch>
                        <a:fillRect/>
                      </a:stretch>
                    </pic:blipFill>
                    <pic:spPr>
                      <a:xfrm>
                        <a:off x="0" y="0"/>
                        <a:ext cx="2171700" cy="4572000"/>
                      </a:xfrm>
                      <a:prstGeom prst="rect">
                        <a:avLst/>
                      </a:prstGeom>
                    </pic:spPr>
                  </pic:pic>
                </a:graphicData>
              </a:graphic>
            </wp:inline>
          </w:drawing>
        </w:r>
      </w:ins>
    </w:p>
    <w:p w:rsidR="0FCD01E9" w:rsidRDefault="07A22F4D" w14:paraId="6E406B51" w14:textId="1FC9C58B">
      <w:pPr>
        <w:pStyle w:val="Heading2"/>
        <w:rPr>
          <w:ins w:author="Obinna Okonkwo" w:date="2021-11-05T05:44:00Z" w:id="982"/>
        </w:rPr>
        <w:pPrChange w:author="Joseph Kalfus" w:date="2021-11-05T20:34:00Z" w:id="983">
          <w:pPr>
            <w:spacing w:line="360" w:lineRule="auto"/>
          </w:pPr>
        </w:pPrChange>
      </w:pPr>
      <w:bookmarkStart w:name="_Toc87054577" w:id="984"/>
      <w:ins w:author="Obinna Okonkwo" w:date="2021-11-05T05:44:00Z" w:id="985">
        <w:r>
          <w:t xml:space="preserve">Application Menu </w:t>
        </w:r>
      </w:ins>
      <w:ins w:author="Obinna Okonkwo" w:date="2021-11-05T06:29:00Z" w:id="986">
        <w:r w:rsidR="4CC0F691">
          <w:t>Page</w:t>
        </w:r>
      </w:ins>
      <w:bookmarkEnd w:id="984"/>
    </w:p>
    <w:p w:rsidR="3E0D6D16" w:rsidP="4AF05A42" w:rsidRDefault="3E0D6D16" w14:paraId="0F617FC3" w14:textId="314FADE5">
      <w:pPr>
        <w:spacing w:line="360" w:lineRule="auto"/>
        <w:rPr>
          <w:ins w:author="Joseph Kalfus" w:date="2021-11-05T21:01:00Z" w:id="987"/>
        </w:rPr>
      </w:pPr>
      <w:ins w:author="Obinna Okonkwo" w:date="2021-11-05T05:45:00Z" w:id="988">
        <w:r>
          <w:t xml:space="preserve">The Application Menu page will open when the user </w:t>
        </w:r>
        <w:del w:author="Joseph Kalfus" w:date="2021-11-05T21:50:00Z" w:id="989">
          <w:r w:rsidDel="00B35FBF">
            <w:delText>says</w:delText>
          </w:r>
        </w:del>
      </w:ins>
      <w:ins w:author="Joseph Kalfus" w:date="2021-11-05T21:50:00Z" w:id="990">
        <w:r w:rsidR="00B35FBF">
          <w:t>states</w:t>
        </w:r>
      </w:ins>
      <w:ins w:author="Obinna Okonkwo" w:date="2021-11-05T05:45:00Z" w:id="991">
        <w:r>
          <w:t xml:space="preserve"> “take me to the home page”. This co</w:t>
        </w:r>
      </w:ins>
      <w:ins w:author="Obinna Okonkwo" w:date="2021-11-05T05:46:00Z" w:id="992">
        <w:r>
          <w:t xml:space="preserve">mmand </w:t>
        </w:r>
      </w:ins>
      <w:ins w:author="Obinna Okonkwo" w:date="2021-11-05T05:52:00Z" w:id="993">
        <w:r w:rsidR="156D0659">
          <w:t xml:space="preserve">will allow the user to </w:t>
        </w:r>
      </w:ins>
      <w:ins w:author="Obinna Okonkwo" w:date="2021-11-05T05:53:00Z" w:id="994">
        <w:r w:rsidR="156D0659">
          <w:t xml:space="preserve">select from 4 distinct options: “Sync to Cloud”, “Trigger”, </w:t>
        </w:r>
      </w:ins>
      <w:ins w:author="Obinna Okonkwo" w:date="2021-11-05T06:20:00Z" w:id="995">
        <w:r w:rsidR="4BE4116B">
          <w:t>“Settings”, and “Help”.</w:t>
        </w:r>
      </w:ins>
      <w:ins w:author="Obinna Okonkwo" w:date="2021-11-05T06:26:00Z" w:id="996">
        <w:r w:rsidR="19844C6B">
          <w:t xml:space="preserve"> The selection of any of the options will direct the user to the </w:t>
        </w:r>
      </w:ins>
      <w:ins w:author="Obinna Okonkwo" w:date="2021-11-05T06:27:00Z" w:id="997">
        <w:r w:rsidR="19844C6B">
          <w:t xml:space="preserve">selected screen. </w:t>
        </w:r>
      </w:ins>
    </w:p>
    <w:p w:rsidR="0025719A" w:rsidP="4AF05A42" w:rsidRDefault="0025719A" w14:paraId="4A82BAD9" w14:textId="77777777">
      <w:pPr>
        <w:spacing w:line="360" w:lineRule="auto"/>
        <w:rPr>
          <w:ins w:author="Joseph Kalfus" w:date="2021-11-05T21:01:00Z" w:id="998"/>
        </w:rPr>
      </w:pPr>
    </w:p>
    <w:p w:rsidR="0025719A" w:rsidP="4AF05A42" w:rsidRDefault="0025719A" w14:paraId="037A0668" w14:textId="77777777">
      <w:pPr>
        <w:spacing w:line="360" w:lineRule="auto"/>
        <w:rPr>
          <w:ins w:author="Joseph Kalfus" w:date="2021-11-05T21:01:00Z" w:id="999"/>
        </w:rPr>
      </w:pPr>
    </w:p>
    <w:p w:rsidR="0025719A" w:rsidP="4AF05A42" w:rsidRDefault="0025719A" w14:paraId="5D933345" w14:textId="77777777">
      <w:pPr>
        <w:spacing w:line="360" w:lineRule="auto"/>
        <w:rPr>
          <w:ins w:author="Joseph Kalfus" w:date="2021-11-05T21:01:00Z" w:id="1000"/>
        </w:rPr>
      </w:pPr>
    </w:p>
    <w:p w:rsidR="0025719A" w:rsidP="4AF05A42" w:rsidRDefault="0025719A" w14:paraId="170A048A" w14:textId="77777777">
      <w:pPr>
        <w:spacing w:line="360" w:lineRule="auto"/>
        <w:rPr>
          <w:ins w:author="Joseph Kalfus" w:date="2021-11-05T21:01:00Z" w:id="1001"/>
        </w:rPr>
      </w:pPr>
    </w:p>
    <w:p w:rsidR="0025719A" w:rsidP="4AF05A42" w:rsidRDefault="0025719A" w14:paraId="6663E656" w14:textId="77777777">
      <w:pPr>
        <w:spacing w:line="360" w:lineRule="auto"/>
        <w:rPr>
          <w:ins w:author="Joseph Kalfus" w:date="2021-11-05T21:01:00Z" w:id="1002"/>
        </w:rPr>
      </w:pPr>
    </w:p>
    <w:p w:rsidRPr="00954E8F" w:rsidR="0025719A" w:rsidP="0025719A" w:rsidRDefault="0025719A" w14:paraId="12F7E5A7" w14:textId="6783DC1E">
      <w:pPr>
        <w:rPr>
          <w:ins w:author="Joseph Kalfus" w:date="2021-11-05T21:01:00Z" w:id="1003"/>
          <w:b/>
          <w:bCs/>
        </w:rPr>
      </w:pPr>
      <w:ins w:author="Joseph Kalfus" w:date="2021-11-05T21:01:00Z" w:id="1004">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005">
        <w:r w:rsidR="007502E6">
          <w:rPr>
            <w:b/>
            <w:bCs/>
            <w:noProof/>
          </w:rPr>
          <w:t>7</w:t>
        </w:r>
      </w:ins>
      <w:ins w:author="Joseph Kalfus" w:date="2021-11-05T21:01:00Z" w:id="1006">
        <w:r w:rsidRPr="00954E8F">
          <w:rPr>
            <w:b/>
            <w:bCs/>
          </w:rPr>
          <w:fldChar w:fldCharType="end"/>
        </w:r>
        <w:r w:rsidRPr="00954E8F">
          <w:rPr>
            <w:b/>
            <w:bCs/>
          </w:rPr>
          <w:t xml:space="preserve"> </w:t>
        </w:r>
      </w:ins>
    </w:p>
    <w:p w:rsidRPr="00954E8F" w:rsidR="0025719A" w:rsidP="0025719A" w:rsidRDefault="007B26DC" w14:paraId="4B31ED04" w14:textId="1582BAC4">
      <w:pPr>
        <w:rPr>
          <w:ins w:author="Joseph Kalfus" w:date="2021-11-05T21:01:00Z" w:id="1007"/>
          <w:i/>
          <w:iCs/>
        </w:rPr>
      </w:pPr>
      <w:ins w:author="Joseph Kalfus" w:date="2021-11-05T21:19:00Z" w:id="1008">
        <w:r>
          <w:rPr>
            <w:i/>
            <w:iCs/>
          </w:rPr>
          <w:t>App Navigation Request</w:t>
        </w:r>
      </w:ins>
    </w:p>
    <w:p w:rsidR="0025719A" w:rsidDel="0025719A" w:rsidP="4AF05A42" w:rsidRDefault="0025719A" w14:paraId="46F998E0" w14:textId="7D7B9636">
      <w:pPr>
        <w:spacing w:line="360" w:lineRule="auto"/>
        <w:rPr>
          <w:ins w:author="Obinna Okonkwo" w:date="2021-11-05T12:34:00Z" w:id="1009"/>
          <w:del w:author="Joseph Kalfus" w:date="2021-11-05T21:01:00Z" w:id="1010"/>
        </w:rPr>
      </w:pPr>
    </w:p>
    <w:p w:rsidR="6E25ABC1" w:rsidP="4AF05A42" w:rsidRDefault="6E25ABC1" w14:paraId="0FF06810" w14:textId="75D89DAF">
      <w:pPr>
        <w:spacing w:line="360" w:lineRule="auto"/>
        <w:rPr>
          <w:ins w:author="Joseph Kalfus" w:date="2021-11-05T21:01:00Z" w:id="1011"/>
        </w:rPr>
      </w:pPr>
      <w:ins w:author="Obinna Okonkwo" w:date="2021-11-05T12:34:00Z" w:id="1012">
        <w:r>
          <w:rPr>
            <w:noProof/>
          </w:rPr>
          <w:drawing>
            <wp:inline distT="0" distB="0" distL="0" distR="0" wp14:anchorId="66F576A6" wp14:editId="1437AB9C">
              <wp:extent cx="2571750" cy="4572000"/>
              <wp:effectExtent l="0" t="0" r="0" b="0"/>
              <wp:docPr id="342490083" name="Picture 34249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ins>
    </w:p>
    <w:p w:rsidR="0025719A" w:rsidP="4AF05A42" w:rsidRDefault="0025719A" w14:paraId="16C820DC" w14:textId="77777777">
      <w:pPr>
        <w:spacing w:line="360" w:lineRule="auto"/>
        <w:rPr>
          <w:ins w:author="Joseph Kalfus" w:date="2021-11-05T21:01:00Z" w:id="1013"/>
        </w:rPr>
      </w:pPr>
    </w:p>
    <w:p w:rsidR="0025719A" w:rsidP="4AF05A42" w:rsidRDefault="0025719A" w14:paraId="48E9CAC8" w14:textId="77777777">
      <w:pPr>
        <w:spacing w:line="360" w:lineRule="auto"/>
        <w:rPr>
          <w:ins w:author="Joseph Kalfus" w:date="2021-11-05T21:01:00Z" w:id="1014"/>
        </w:rPr>
      </w:pPr>
    </w:p>
    <w:p w:rsidR="0025719A" w:rsidP="4AF05A42" w:rsidRDefault="0025719A" w14:paraId="3C24F257" w14:textId="77777777">
      <w:pPr>
        <w:spacing w:line="360" w:lineRule="auto"/>
        <w:rPr>
          <w:ins w:author="Joseph Kalfus" w:date="2021-11-05T21:01:00Z" w:id="1015"/>
        </w:rPr>
      </w:pPr>
    </w:p>
    <w:p w:rsidR="0025719A" w:rsidP="4AF05A42" w:rsidRDefault="0025719A" w14:paraId="559925FA" w14:textId="77777777">
      <w:pPr>
        <w:spacing w:line="360" w:lineRule="auto"/>
        <w:rPr>
          <w:ins w:author="Joseph Kalfus" w:date="2021-11-05T21:01:00Z" w:id="1016"/>
        </w:rPr>
      </w:pPr>
    </w:p>
    <w:p w:rsidR="0025719A" w:rsidP="4AF05A42" w:rsidRDefault="0025719A" w14:paraId="691E6C1E" w14:textId="77777777">
      <w:pPr>
        <w:spacing w:line="360" w:lineRule="auto"/>
        <w:rPr>
          <w:ins w:author="Joseph Kalfus" w:date="2021-11-05T21:01:00Z" w:id="1017"/>
        </w:rPr>
      </w:pPr>
    </w:p>
    <w:p w:rsidR="0025719A" w:rsidP="4AF05A42" w:rsidRDefault="0025719A" w14:paraId="6FA100FC" w14:textId="77777777">
      <w:pPr>
        <w:spacing w:line="360" w:lineRule="auto"/>
        <w:rPr>
          <w:ins w:author="Joseph Kalfus" w:date="2021-11-05T21:01:00Z" w:id="1018"/>
        </w:rPr>
      </w:pPr>
    </w:p>
    <w:p w:rsidR="0025719A" w:rsidP="4AF05A42" w:rsidRDefault="0025719A" w14:paraId="0CD3A2DE" w14:textId="77777777">
      <w:pPr>
        <w:spacing w:line="360" w:lineRule="auto"/>
        <w:rPr>
          <w:ins w:author="Joseph Kalfus" w:date="2021-11-05T21:01:00Z" w:id="1019"/>
        </w:rPr>
      </w:pPr>
    </w:p>
    <w:p w:rsidR="0025719A" w:rsidP="4AF05A42" w:rsidRDefault="0025719A" w14:paraId="42B5EF35" w14:textId="77777777">
      <w:pPr>
        <w:spacing w:line="360" w:lineRule="auto"/>
        <w:rPr>
          <w:ins w:author="Joseph Kalfus" w:date="2021-11-05T21:01:00Z" w:id="1020"/>
        </w:rPr>
      </w:pPr>
    </w:p>
    <w:p w:rsidRPr="00954E8F" w:rsidR="0025719A" w:rsidP="0025719A" w:rsidRDefault="0025719A" w14:paraId="52F1EE0F" w14:textId="6BD5E0AC">
      <w:pPr>
        <w:rPr>
          <w:ins w:author="Joseph Kalfus" w:date="2021-11-05T21:02:00Z" w:id="1021"/>
          <w:b/>
          <w:bCs/>
        </w:rPr>
      </w:pPr>
      <w:ins w:author="Joseph Kalfus" w:date="2021-11-05T21:02:00Z" w:id="1022">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023">
        <w:r w:rsidR="007502E6">
          <w:rPr>
            <w:b/>
            <w:bCs/>
            <w:noProof/>
          </w:rPr>
          <w:t>8</w:t>
        </w:r>
      </w:ins>
      <w:ins w:author="Joseph Kalfus" w:date="2021-11-05T21:02:00Z" w:id="1024">
        <w:r w:rsidRPr="00954E8F">
          <w:rPr>
            <w:b/>
            <w:bCs/>
          </w:rPr>
          <w:fldChar w:fldCharType="end"/>
        </w:r>
        <w:r w:rsidRPr="00954E8F">
          <w:rPr>
            <w:b/>
            <w:bCs/>
          </w:rPr>
          <w:t xml:space="preserve"> </w:t>
        </w:r>
      </w:ins>
    </w:p>
    <w:p w:rsidRPr="00954E8F" w:rsidR="0025719A" w:rsidP="0025719A" w:rsidRDefault="007B26DC" w14:paraId="2646A312" w14:textId="44BB46B7">
      <w:pPr>
        <w:rPr>
          <w:ins w:author="Joseph Kalfus" w:date="2021-11-05T21:02:00Z" w:id="1025"/>
          <w:i/>
          <w:iCs/>
        </w:rPr>
      </w:pPr>
      <w:ins w:author="Joseph Kalfus" w:date="2021-11-05T21:19:00Z" w:id="1026">
        <w:r>
          <w:rPr>
            <w:i/>
            <w:iCs/>
          </w:rPr>
          <w:t>App Navigation Response</w:t>
        </w:r>
      </w:ins>
    </w:p>
    <w:p w:rsidR="0025719A" w:rsidDel="0025719A" w:rsidP="4AF05A42" w:rsidRDefault="0025719A" w14:paraId="5F66BAEA" w14:textId="663A3AA0">
      <w:pPr>
        <w:spacing w:line="360" w:lineRule="auto"/>
        <w:rPr>
          <w:ins w:author="Obinna Okonkwo" w:date="2021-11-05T06:20:00Z" w:id="1027"/>
          <w:del w:author="Joseph Kalfus" w:date="2021-11-05T21:02:00Z" w:id="1028"/>
        </w:rPr>
      </w:pPr>
    </w:p>
    <w:p w:rsidR="4BE4116B" w:rsidP="4AF05A42" w:rsidRDefault="4BE4116B" w14:paraId="40BAC629" w14:textId="1CEAE30E">
      <w:pPr>
        <w:spacing w:line="360" w:lineRule="auto"/>
        <w:rPr>
          <w:ins w:author="Obinna Okonkwo" w:date="2021-11-05T06:29:00Z" w:id="1029"/>
        </w:rPr>
      </w:pPr>
      <w:ins w:author="Obinna Okonkwo" w:date="2021-11-05T06:20:00Z" w:id="1030">
        <w:r>
          <w:rPr>
            <w:noProof/>
          </w:rPr>
          <w:drawing>
            <wp:inline distT="0" distB="0" distL="0" distR="0" wp14:anchorId="07FDD2F7" wp14:editId="0E6B6F84">
              <wp:extent cx="2171700" cy="4572000"/>
              <wp:effectExtent l="0" t="0" r="0" b="0"/>
              <wp:docPr id="671937464" name="Picture 67193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71700" cy="4572000"/>
                      </a:xfrm>
                      <a:prstGeom prst="rect">
                        <a:avLst/>
                      </a:prstGeom>
                    </pic:spPr>
                  </pic:pic>
                </a:graphicData>
              </a:graphic>
            </wp:inline>
          </w:drawing>
        </w:r>
      </w:ins>
    </w:p>
    <w:p w:rsidR="1065D867" w:rsidRDefault="1065D867" w14:paraId="202D5E7B" w14:textId="01AA572D">
      <w:pPr>
        <w:pStyle w:val="Heading2"/>
        <w:rPr>
          <w:ins w:author="Obinna Okonkwo" w:date="2021-11-05T12:39:00Z" w:id="1031"/>
        </w:rPr>
        <w:pPrChange w:author="Joseph Kalfus" w:date="2021-11-05T20:34:00Z" w:id="1032">
          <w:pPr>
            <w:spacing w:line="360" w:lineRule="auto"/>
          </w:pPr>
        </w:pPrChange>
      </w:pPr>
      <w:bookmarkStart w:name="_Toc87054578" w:id="1033"/>
      <w:ins w:author="Obinna Okonkwo" w:date="2021-11-05T06:29:00Z" w:id="1034">
        <w:r>
          <w:t xml:space="preserve">Application Notes </w:t>
        </w:r>
        <w:r w:rsidR="676037F3">
          <w:t>Page</w:t>
        </w:r>
      </w:ins>
      <w:bookmarkEnd w:id="1033"/>
    </w:p>
    <w:p w:rsidR="675CF2CA" w:rsidP="4AF05A42" w:rsidRDefault="675CF2CA" w14:paraId="5DA20DFA" w14:textId="0F27D5F6">
      <w:pPr>
        <w:spacing w:line="360" w:lineRule="auto"/>
        <w:rPr>
          <w:ins w:author="Joseph Kalfus" w:date="2021-11-05T21:02:00Z" w:id="1035"/>
        </w:rPr>
      </w:pPr>
      <w:ins w:author="Obinna Okonkwo" w:date="2021-11-05T12:39:00Z" w:id="1036">
        <w:r>
          <w:t xml:space="preserve">The Application Notes page </w:t>
        </w:r>
      </w:ins>
      <w:ins w:author="Obinna Okonkwo" w:date="2021-11-05T12:40:00Z" w:id="1037">
        <w:r>
          <w:t xml:space="preserve">will open when the user </w:t>
        </w:r>
        <w:del w:author="Joseph Kalfus" w:date="2021-11-05T21:51:00Z" w:id="1038">
          <w:r w:rsidDel="00B35FBF">
            <w:delText>says</w:delText>
          </w:r>
        </w:del>
      </w:ins>
      <w:ins w:author="Joseph Kalfus" w:date="2021-11-05T21:51:00Z" w:id="1039">
        <w:r w:rsidR="00B35FBF">
          <w:t>states</w:t>
        </w:r>
      </w:ins>
      <w:ins w:author="Obinna Okonkwo" w:date="2021-11-05T12:40:00Z" w:id="1040">
        <w:r>
          <w:t xml:space="preserve"> “I want to make a note”</w:t>
        </w:r>
      </w:ins>
      <w:ins w:author="Obinna Okonkwo" w:date="2021-11-05T12:43:00Z" w:id="1041">
        <w:r w:rsidR="7F976C21">
          <w:t>. This command will dire</w:t>
        </w:r>
      </w:ins>
      <w:ins w:author="Obinna Okonkwo" w:date="2021-11-05T12:44:00Z" w:id="1042">
        <w:r w:rsidR="7F976C21">
          <w:t xml:space="preserve">ct the user to the Application Notes page, where </w:t>
        </w:r>
        <w:r w:rsidR="271B6804">
          <w:t>any notes previously created and saved will be showcased to the user.</w:t>
        </w:r>
      </w:ins>
      <w:ins w:author="Obinna Okonkwo" w:date="2021-11-05T12:48:00Z" w:id="1043">
        <w:r w:rsidR="136E8AB1">
          <w:t xml:space="preserve"> When the </w:t>
        </w:r>
      </w:ins>
      <w:ins w:author="Obinna Okonkwo" w:date="2021-11-05T12:53:00Z" w:id="1044">
        <w:r w:rsidR="1E563F9A">
          <w:t>user clicks on the “+” icon, they will be directed to another page for the creation of a note.</w:t>
        </w:r>
      </w:ins>
    </w:p>
    <w:p w:rsidR="0025719A" w:rsidP="4AF05A42" w:rsidRDefault="0025719A" w14:paraId="4BBD279D" w14:textId="77777777">
      <w:pPr>
        <w:spacing w:line="360" w:lineRule="auto"/>
        <w:rPr>
          <w:ins w:author="Joseph Kalfus" w:date="2021-11-05T21:02:00Z" w:id="1045"/>
        </w:rPr>
      </w:pPr>
    </w:p>
    <w:p w:rsidR="0025719A" w:rsidP="4AF05A42" w:rsidRDefault="0025719A" w14:paraId="7A26F37C" w14:textId="77777777">
      <w:pPr>
        <w:spacing w:line="360" w:lineRule="auto"/>
        <w:rPr>
          <w:ins w:author="Joseph Kalfus" w:date="2021-11-05T21:02:00Z" w:id="1046"/>
        </w:rPr>
      </w:pPr>
    </w:p>
    <w:p w:rsidR="0025719A" w:rsidP="4AF05A42" w:rsidRDefault="0025719A" w14:paraId="1D5B8CFB" w14:textId="77777777">
      <w:pPr>
        <w:spacing w:line="360" w:lineRule="auto"/>
        <w:rPr>
          <w:ins w:author="Joseph Kalfus" w:date="2021-11-05T21:02:00Z" w:id="1047"/>
        </w:rPr>
      </w:pPr>
    </w:p>
    <w:p w:rsidR="0025719A" w:rsidP="4AF05A42" w:rsidRDefault="0025719A" w14:paraId="33B641D1" w14:textId="77777777">
      <w:pPr>
        <w:spacing w:line="360" w:lineRule="auto"/>
        <w:rPr>
          <w:ins w:author="Joseph Kalfus" w:date="2021-11-05T21:02:00Z" w:id="1048"/>
        </w:rPr>
      </w:pPr>
    </w:p>
    <w:p w:rsidRPr="00954E8F" w:rsidR="0025719A" w:rsidP="0025719A" w:rsidRDefault="0025719A" w14:paraId="26209BAD" w14:textId="70B04B59">
      <w:pPr>
        <w:rPr>
          <w:ins w:author="Joseph Kalfus" w:date="2021-11-05T21:02:00Z" w:id="1049"/>
          <w:b/>
          <w:bCs/>
        </w:rPr>
      </w:pPr>
      <w:ins w:author="Joseph Kalfus" w:date="2021-11-05T21:02:00Z" w:id="1050">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051">
        <w:r w:rsidR="007502E6">
          <w:rPr>
            <w:b/>
            <w:bCs/>
            <w:noProof/>
          </w:rPr>
          <w:t>9</w:t>
        </w:r>
      </w:ins>
      <w:ins w:author="Joseph Kalfus" w:date="2021-11-05T21:02:00Z" w:id="1052">
        <w:r w:rsidRPr="00954E8F">
          <w:rPr>
            <w:b/>
            <w:bCs/>
          </w:rPr>
          <w:fldChar w:fldCharType="end"/>
        </w:r>
        <w:r w:rsidRPr="00954E8F">
          <w:rPr>
            <w:b/>
            <w:bCs/>
          </w:rPr>
          <w:t xml:space="preserve"> </w:t>
        </w:r>
      </w:ins>
    </w:p>
    <w:p w:rsidRPr="00954E8F" w:rsidR="0025719A" w:rsidP="0025719A" w:rsidRDefault="007B26DC" w14:paraId="4C00F817" w14:textId="0FD38805">
      <w:pPr>
        <w:rPr>
          <w:ins w:author="Joseph Kalfus" w:date="2021-11-05T21:02:00Z" w:id="1053"/>
          <w:i/>
          <w:iCs/>
        </w:rPr>
      </w:pPr>
      <w:ins w:author="Joseph Kalfus" w:date="2021-11-05T21:19:00Z" w:id="1054">
        <w:r>
          <w:rPr>
            <w:i/>
            <w:iCs/>
          </w:rPr>
          <w:t>A Note Creation</w:t>
        </w:r>
      </w:ins>
    </w:p>
    <w:p w:rsidR="0025719A" w:rsidDel="0025719A" w:rsidP="4AF05A42" w:rsidRDefault="0025719A" w14:paraId="3E53DC16" w14:textId="694A1629">
      <w:pPr>
        <w:spacing w:line="360" w:lineRule="auto"/>
        <w:rPr>
          <w:ins w:author="Obinna Okonkwo" w:date="2021-11-05T06:32:00Z" w:id="1055"/>
          <w:del w:author="Joseph Kalfus" w:date="2021-11-05T21:02:00Z" w:id="1056"/>
        </w:rPr>
      </w:pPr>
    </w:p>
    <w:p w:rsidR="675CF2CA" w:rsidP="4AF05A42" w:rsidRDefault="675CF2CA" w14:paraId="620DD823" w14:textId="75599398">
      <w:pPr>
        <w:spacing w:line="360" w:lineRule="auto"/>
        <w:rPr>
          <w:ins w:author="Joseph Kalfus" w:date="2021-11-05T21:02:00Z" w:id="1057"/>
        </w:rPr>
      </w:pPr>
      <w:ins w:author="Obinna Okonkwo" w:date="2021-11-05T12:39:00Z" w:id="1058">
        <w:r>
          <w:rPr>
            <w:noProof/>
          </w:rPr>
          <w:drawing>
            <wp:inline distT="0" distB="0" distL="0" distR="0" wp14:anchorId="55D8721A" wp14:editId="22BE53AA">
              <wp:extent cx="2571750" cy="4572000"/>
              <wp:effectExtent l="0" t="0" r="0" b="0"/>
              <wp:docPr id="1926444941" name="Picture 192644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ins>
    </w:p>
    <w:p w:rsidR="0025719A" w:rsidP="4AF05A42" w:rsidRDefault="0025719A" w14:paraId="1E8DEDE3" w14:textId="77777777">
      <w:pPr>
        <w:spacing w:line="360" w:lineRule="auto"/>
        <w:rPr>
          <w:ins w:author="Joseph Kalfus" w:date="2021-11-05T21:02:00Z" w:id="1059"/>
        </w:rPr>
      </w:pPr>
    </w:p>
    <w:p w:rsidR="0025719A" w:rsidP="4AF05A42" w:rsidRDefault="0025719A" w14:paraId="44A0F82C" w14:textId="77777777">
      <w:pPr>
        <w:spacing w:line="360" w:lineRule="auto"/>
        <w:rPr>
          <w:ins w:author="Joseph Kalfus" w:date="2021-11-05T21:02:00Z" w:id="1060"/>
        </w:rPr>
      </w:pPr>
    </w:p>
    <w:p w:rsidR="0025719A" w:rsidP="4AF05A42" w:rsidRDefault="0025719A" w14:paraId="166EAA77" w14:textId="77777777">
      <w:pPr>
        <w:spacing w:line="360" w:lineRule="auto"/>
        <w:rPr>
          <w:ins w:author="Joseph Kalfus" w:date="2021-11-05T21:02:00Z" w:id="1061"/>
        </w:rPr>
      </w:pPr>
    </w:p>
    <w:p w:rsidR="0025719A" w:rsidP="4AF05A42" w:rsidRDefault="0025719A" w14:paraId="51A487DE" w14:textId="77777777">
      <w:pPr>
        <w:spacing w:line="360" w:lineRule="auto"/>
        <w:rPr>
          <w:ins w:author="Joseph Kalfus" w:date="2021-11-05T21:02:00Z" w:id="1062"/>
        </w:rPr>
      </w:pPr>
    </w:p>
    <w:p w:rsidR="0025719A" w:rsidP="4AF05A42" w:rsidRDefault="0025719A" w14:paraId="0AB557CC" w14:textId="77777777">
      <w:pPr>
        <w:spacing w:line="360" w:lineRule="auto"/>
        <w:rPr>
          <w:ins w:author="Joseph Kalfus" w:date="2021-11-05T21:02:00Z" w:id="1063"/>
        </w:rPr>
      </w:pPr>
    </w:p>
    <w:p w:rsidR="0025719A" w:rsidP="4AF05A42" w:rsidRDefault="0025719A" w14:paraId="77B18D5E" w14:textId="77777777">
      <w:pPr>
        <w:spacing w:line="360" w:lineRule="auto"/>
        <w:rPr>
          <w:ins w:author="Joseph Kalfus" w:date="2021-11-05T21:02:00Z" w:id="1064"/>
        </w:rPr>
      </w:pPr>
    </w:p>
    <w:p w:rsidR="0025719A" w:rsidP="4AF05A42" w:rsidRDefault="0025719A" w14:paraId="56E529F1" w14:textId="77777777">
      <w:pPr>
        <w:spacing w:line="360" w:lineRule="auto"/>
        <w:rPr>
          <w:ins w:author="Joseph Kalfus" w:date="2021-11-05T21:02:00Z" w:id="1065"/>
        </w:rPr>
      </w:pPr>
    </w:p>
    <w:p w:rsidR="0025719A" w:rsidP="4AF05A42" w:rsidRDefault="0025719A" w14:paraId="076438C5" w14:textId="77777777">
      <w:pPr>
        <w:spacing w:line="360" w:lineRule="auto"/>
        <w:rPr>
          <w:ins w:author="Joseph Kalfus" w:date="2021-11-05T21:02:00Z" w:id="1066"/>
        </w:rPr>
      </w:pPr>
    </w:p>
    <w:p w:rsidRPr="00954E8F" w:rsidR="0025719A" w:rsidP="0025719A" w:rsidRDefault="0025719A" w14:paraId="4289281C" w14:textId="54B18C9B">
      <w:pPr>
        <w:rPr>
          <w:ins w:author="Joseph Kalfus" w:date="2021-11-05T21:02:00Z" w:id="1067"/>
          <w:b/>
          <w:bCs/>
        </w:rPr>
      </w:pPr>
      <w:ins w:author="Joseph Kalfus" w:date="2021-11-05T21:02:00Z" w:id="1068">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069">
        <w:r w:rsidR="007502E6">
          <w:rPr>
            <w:b/>
            <w:bCs/>
            <w:noProof/>
          </w:rPr>
          <w:t>10</w:t>
        </w:r>
      </w:ins>
      <w:ins w:author="Joseph Kalfus" w:date="2021-11-05T21:02:00Z" w:id="1070">
        <w:r w:rsidRPr="00954E8F">
          <w:rPr>
            <w:b/>
            <w:bCs/>
          </w:rPr>
          <w:fldChar w:fldCharType="end"/>
        </w:r>
        <w:r w:rsidRPr="00954E8F">
          <w:rPr>
            <w:b/>
            <w:bCs/>
          </w:rPr>
          <w:t xml:space="preserve"> </w:t>
        </w:r>
      </w:ins>
    </w:p>
    <w:p w:rsidRPr="00954E8F" w:rsidR="0025719A" w:rsidP="0025719A" w:rsidRDefault="007B26DC" w14:paraId="22D48C85" w14:textId="322F06B0">
      <w:pPr>
        <w:rPr>
          <w:ins w:author="Joseph Kalfus" w:date="2021-11-05T21:02:00Z" w:id="1071"/>
          <w:i/>
          <w:iCs/>
        </w:rPr>
      </w:pPr>
      <w:ins w:author="Joseph Kalfus" w:date="2021-11-05T21:19:00Z" w:id="1072">
        <w:r>
          <w:rPr>
            <w:i/>
            <w:iCs/>
          </w:rPr>
          <w:t>A Note Being Created</w:t>
        </w:r>
      </w:ins>
    </w:p>
    <w:p w:rsidR="0025719A" w:rsidDel="0025719A" w:rsidP="4AF05A42" w:rsidRDefault="0025719A" w14:paraId="3BC9DC03" w14:textId="469A03A4">
      <w:pPr>
        <w:spacing w:line="360" w:lineRule="auto"/>
        <w:rPr>
          <w:ins w:author="Obinna Okonkwo" w:date="2021-11-05T06:29:00Z" w:id="1073"/>
          <w:del w:author="Joseph Kalfus" w:date="2021-11-05T21:02:00Z" w:id="1074"/>
        </w:rPr>
      </w:pPr>
    </w:p>
    <w:p w:rsidR="0AE0441D" w:rsidP="4AF05A42" w:rsidRDefault="0AE0441D" w14:paraId="4917A6F9" w14:textId="76596121">
      <w:pPr>
        <w:spacing w:line="360" w:lineRule="auto"/>
        <w:rPr>
          <w:ins w:author="Obinna Okonkwo" w:date="2021-11-05T21:49:00Z" w:id="1075"/>
        </w:rPr>
      </w:pPr>
      <w:ins w:author="Obinna Okonkwo" w:date="2021-11-05T06:32:00Z" w:id="1076">
        <w:r>
          <w:rPr>
            <w:noProof/>
          </w:rPr>
          <w:drawing>
            <wp:inline distT="0" distB="0" distL="0" distR="0" wp14:anchorId="12E0E6CB" wp14:editId="52C3E370">
              <wp:extent cx="2171700" cy="4572000"/>
              <wp:effectExtent l="0" t="0" r="0" b="0"/>
              <wp:docPr id="201881713" name="Picture 2018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71700" cy="4572000"/>
                      </a:xfrm>
                      <a:prstGeom prst="rect">
                        <a:avLst/>
                      </a:prstGeom>
                    </pic:spPr>
                  </pic:pic>
                </a:graphicData>
              </a:graphic>
            </wp:inline>
          </w:drawing>
        </w:r>
      </w:ins>
    </w:p>
    <w:p w:rsidR="5B560F28" w:rsidRDefault="5B560F28" w14:paraId="445AA0D5" w14:textId="5BD9644D">
      <w:pPr>
        <w:pStyle w:val="Heading2"/>
        <w:rPr>
          <w:ins w:author="Obinna Okonkwo" w:date="2021-11-05T21:49:00Z" w:id="1077"/>
        </w:rPr>
        <w:pPrChange w:author="Joseph Kalfus" w:date="2021-11-05T20:35:00Z" w:id="1078">
          <w:pPr>
            <w:spacing w:line="360" w:lineRule="auto"/>
          </w:pPr>
        </w:pPrChange>
      </w:pPr>
      <w:bookmarkStart w:name="_Toc87054579" w:id="1079"/>
      <w:ins w:author="Obinna Okonkwo" w:date="2021-11-05T21:49:00Z" w:id="1080">
        <w:r>
          <w:t>Application Notification Page</w:t>
        </w:r>
        <w:bookmarkEnd w:id="1079"/>
      </w:ins>
    </w:p>
    <w:p w:rsidR="5B560F28" w:rsidP="4AF05A42" w:rsidRDefault="5B560F28" w14:paraId="5A3DF7AC" w14:textId="00E8D28D">
      <w:pPr>
        <w:spacing w:line="360" w:lineRule="auto"/>
        <w:rPr>
          <w:ins w:author="Joseph Kalfus" w:date="2021-11-05T21:02:00Z" w:id="1081"/>
        </w:rPr>
      </w:pPr>
      <w:ins w:author="Obinna Okonkwo" w:date="2021-11-05T21:49:00Z" w:id="1082">
        <w:r>
          <w:t xml:space="preserve">The Application Notification page will open when the user </w:t>
        </w:r>
        <w:del w:author="Joseph Kalfus" w:date="2021-11-05T21:51:00Z" w:id="1083">
          <w:r w:rsidDel="00B35FBF">
            <w:delText>says</w:delText>
          </w:r>
        </w:del>
      </w:ins>
      <w:ins w:author="Joseph Kalfus" w:date="2021-11-05T21:51:00Z" w:id="1084">
        <w:r w:rsidR="00B35FBF">
          <w:t>states</w:t>
        </w:r>
      </w:ins>
      <w:ins w:author="Obinna Okonkwo" w:date="2021-11-05T21:49:00Z" w:id="1085">
        <w:r>
          <w:t xml:space="preserve"> “I want to </w:t>
        </w:r>
      </w:ins>
      <w:ins w:author="Obinna Okonkwo" w:date="2021-11-05T21:50:00Z" w:id="1086">
        <w:r>
          <w:t>check my notifications</w:t>
        </w:r>
      </w:ins>
      <w:ins w:author="Obinna Okonkwo" w:date="2021-11-05T21:49:00Z" w:id="1087">
        <w:r>
          <w:t xml:space="preserve">”. </w:t>
        </w:r>
      </w:ins>
      <w:ins w:author="Obinna Okonkwo" w:date="2021-11-05T21:55:00Z" w:id="1088">
        <w:r w:rsidR="6640F258">
          <w:t>The command will direct the user to a page where they will see the notification settings options open to m</w:t>
        </w:r>
      </w:ins>
      <w:ins w:author="Obinna Okonkwo" w:date="2021-11-05T21:56:00Z" w:id="1089">
        <w:r w:rsidR="6640F258">
          <w:t>odifying as</w:t>
        </w:r>
        <w:r w:rsidR="44DE6DC1">
          <w:t xml:space="preserve"> the user sees fit.</w:t>
        </w:r>
      </w:ins>
    </w:p>
    <w:p w:rsidR="0025719A" w:rsidP="4AF05A42" w:rsidRDefault="0025719A" w14:paraId="74288835" w14:textId="77777777">
      <w:pPr>
        <w:spacing w:line="360" w:lineRule="auto"/>
        <w:rPr>
          <w:ins w:author="Joseph Kalfus" w:date="2021-11-05T21:02:00Z" w:id="1090"/>
        </w:rPr>
      </w:pPr>
    </w:p>
    <w:p w:rsidR="0025719A" w:rsidP="4AF05A42" w:rsidRDefault="0025719A" w14:paraId="69615D0B" w14:textId="77777777">
      <w:pPr>
        <w:spacing w:line="360" w:lineRule="auto"/>
        <w:rPr>
          <w:ins w:author="Joseph Kalfus" w:date="2021-11-05T21:02:00Z" w:id="1091"/>
        </w:rPr>
      </w:pPr>
    </w:p>
    <w:p w:rsidR="0025719A" w:rsidP="4AF05A42" w:rsidRDefault="0025719A" w14:paraId="1932223C" w14:textId="77777777">
      <w:pPr>
        <w:spacing w:line="360" w:lineRule="auto"/>
        <w:rPr>
          <w:ins w:author="Joseph Kalfus" w:date="2021-11-05T21:02:00Z" w:id="1092"/>
        </w:rPr>
      </w:pPr>
    </w:p>
    <w:p w:rsidR="0025719A" w:rsidP="4AF05A42" w:rsidRDefault="0025719A" w14:paraId="148C197B" w14:textId="77777777">
      <w:pPr>
        <w:spacing w:line="360" w:lineRule="auto"/>
        <w:rPr>
          <w:ins w:author="Joseph Kalfus" w:date="2021-11-05T21:02:00Z" w:id="1093"/>
        </w:rPr>
      </w:pPr>
    </w:p>
    <w:p w:rsidR="0025719A" w:rsidP="4AF05A42" w:rsidRDefault="0025719A" w14:paraId="6D4DD1C7" w14:textId="77777777">
      <w:pPr>
        <w:spacing w:line="360" w:lineRule="auto"/>
        <w:rPr>
          <w:ins w:author="Joseph Kalfus" w:date="2021-11-05T21:02:00Z" w:id="1094"/>
        </w:rPr>
      </w:pPr>
    </w:p>
    <w:p w:rsidRPr="00954E8F" w:rsidR="0025719A" w:rsidP="0025719A" w:rsidRDefault="0025719A" w14:paraId="45BF893B" w14:textId="36B14F62">
      <w:pPr>
        <w:rPr>
          <w:ins w:author="Joseph Kalfus" w:date="2021-11-05T21:02:00Z" w:id="1095"/>
          <w:b/>
          <w:bCs/>
        </w:rPr>
      </w:pPr>
      <w:ins w:author="Joseph Kalfus" w:date="2021-11-05T21:02:00Z" w:id="1096">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097">
        <w:r w:rsidR="007502E6">
          <w:rPr>
            <w:b/>
            <w:bCs/>
            <w:noProof/>
          </w:rPr>
          <w:t>11</w:t>
        </w:r>
      </w:ins>
      <w:ins w:author="Joseph Kalfus" w:date="2021-11-05T21:02:00Z" w:id="1098">
        <w:r w:rsidRPr="00954E8F">
          <w:rPr>
            <w:b/>
            <w:bCs/>
          </w:rPr>
          <w:fldChar w:fldCharType="end"/>
        </w:r>
        <w:r w:rsidRPr="00954E8F">
          <w:rPr>
            <w:b/>
            <w:bCs/>
          </w:rPr>
          <w:t xml:space="preserve"> </w:t>
        </w:r>
      </w:ins>
    </w:p>
    <w:p w:rsidRPr="00954E8F" w:rsidR="0025719A" w:rsidP="0025719A" w:rsidRDefault="007B26DC" w14:paraId="60006962" w14:textId="3EE665B4">
      <w:pPr>
        <w:rPr>
          <w:ins w:author="Joseph Kalfus" w:date="2021-11-05T21:02:00Z" w:id="1099"/>
          <w:i/>
          <w:iCs/>
        </w:rPr>
      </w:pPr>
      <w:ins w:author="Joseph Kalfus" w:date="2021-11-05T21:20:00Z" w:id="1100">
        <w:r>
          <w:rPr>
            <w:i/>
            <w:iCs/>
          </w:rPr>
          <w:t>A Notification Request</w:t>
        </w:r>
      </w:ins>
    </w:p>
    <w:p w:rsidR="0025719A" w:rsidDel="0025719A" w:rsidP="4AF05A42" w:rsidRDefault="0025719A" w14:paraId="1A421E02" w14:textId="6EFDAD9A">
      <w:pPr>
        <w:spacing w:line="360" w:lineRule="auto"/>
        <w:rPr>
          <w:ins w:author="Obinna Okonkwo" w:date="2021-11-05T21:50:00Z" w:id="1101"/>
          <w:del w:author="Joseph Kalfus" w:date="2021-11-05T21:02:00Z" w:id="1102"/>
        </w:rPr>
      </w:pPr>
    </w:p>
    <w:p w:rsidR="4AF05A42" w:rsidP="2F395AE8" w:rsidRDefault="6640F258" w14:paraId="73306905" w14:textId="0B5521D4">
      <w:pPr>
        <w:spacing w:line="360" w:lineRule="auto"/>
        <w:rPr>
          <w:ins w:author="Joseph Kalfus" w:date="2021-11-05T21:02:00Z" w:id="1103"/>
        </w:rPr>
      </w:pPr>
      <w:ins w:author="Obinna Okonkwo" w:date="2021-11-05T21:54:00Z" w:id="1104">
        <w:r>
          <w:rPr>
            <w:noProof/>
          </w:rPr>
          <w:drawing>
            <wp:inline distT="0" distB="0" distL="0" distR="0" wp14:anchorId="6C95F2D2" wp14:editId="0F7AF5B6">
              <wp:extent cx="2667000" cy="4572000"/>
              <wp:effectExtent l="0" t="0" r="0" b="0"/>
              <wp:docPr id="1988784108" name="Picture 198878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ins>
    </w:p>
    <w:p w:rsidR="0025719A" w:rsidP="2F395AE8" w:rsidRDefault="0025719A" w14:paraId="0B93471F" w14:textId="77777777">
      <w:pPr>
        <w:spacing w:line="360" w:lineRule="auto"/>
        <w:rPr>
          <w:ins w:author="Joseph Kalfus" w:date="2021-11-05T21:02:00Z" w:id="1105"/>
        </w:rPr>
      </w:pPr>
    </w:p>
    <w:p w:rsidR="0025719A" w:rsidP="2F395AE8" w:rsidRDefault="0025719A" w14:paraId="58D27E83" w14:textId="77777777">
      <w:pPr>
        <w:spacing w:line="360" w:lineRule="auto"/>
        <w:rPr>
          <w:ins w:author="Joseph Kalfus" w:date="2021-11-05T21:02:00Z" w:id="1106"/>
        </w:rPr>
      </w:pPr>
    </w:p>
    <w:p w:rsidR="0025719A" w:rsidP="2F395AE8" w:rsidRDefault="0025719A" w14:paraId="6DF87052" w14:textId="77777777">
      <w:pPr>
        <w:spacing w:line="360" w:lineRule="auto"/>
        <w:rPr>
          <w:ins w:author="Joseph Kalfus" w:date="2021-11-05T21:02:00Z" w:id="1107"/>
        </w:rPr>
      </w:pPr>
    </w:p>
    <w:p w:rsidR="0025719A" w:rsidP="2F395AE8" w:rsidRDefault="0025719A" w14:paraId="033DBDC4" w14:textId="77777777">
      <w:pPr>
        <w:spacing w:line="360" w:lineRule="auto"/>
        <w:rPr>
          <w:ins w:author="Joseph Kalfus" w:date="2021-11-05T21:02:00Z" w:id="1108"/>
        </w:rPr>
      </w:pPr>
    </w:p>
    <w:p w:rsidR="0025719A" w:rsidP="2F395AE8" w:rsidRDefault="0025719A" w14:paraId="58A58755" w14:textId="77777777">
      <w:pPr>
        <w:spacing w:line="360" w:lineRule="auto"/>
        <w:rPr>
          <w:ins w:author="Joseph Kalfus" w:date="2021-11-05T21:02:00Z" w:id="1109"/>
        </w:rPr>
      </w:pPr>
    </w:p>
    <w:p w:rsidR="0025719A" w:rsidP="2F395AE8" w:rsidRDefault="0025719A" w14:paraId="3A15AF88" w14:textId="77777777">
      <w:pPr>
        <w:spacing w:line="360" w:lineRule="auto"/>
        <w:rPr>
          <w:ins w:author="Joseph Kalfus" w:date="2021-11-05T21:02:00Z" w:id="1110"/>
        </w:rPr>
      </w:pPr>
    </w:p>
    <w:p w:rsidR="0025719A" w:rsidP="2F395AE8" w:rsidRDefault="0025719A" w14:paraId="158542C3" w14:textId="77777777">
      <w:pPr>
        <w:spacing w:line="360" w:lineRule="auto"/>
        <w:rPr>
          <w:ins w:author="Joseph Kalfus" w:date="2021-11-05T21:02:00Z" w:id="1111"/>
        </w:rPr>
      </w:pPr>
    </w:p>
    <w:p w:rsidR="0025719A" w:rsidP="2F395AE8" w:rsidRDefault="0025719A" w14:paraId="3F614F0C" w14:textId="77777777">
      <w:pPr>
        <w:spacing w:line="360" w:lineRule="auto"/>
        <w:rPr>
          <w:ins w:author="Joseph Kalfus" w:date="2021-11-05T21:02:00Z" w:id="1112"/>
        </w:rPr>
      </w:pPr>
    </w:p>
    <w:p w:rsidRPr="00954E8F" w:rsidR="0025719A" w:rsidP="0025719A" w:rsidRDefault="0025719A" w14:paraId="43A7857A" w14:textId="02D1BC60">
      <w:pPr>
        <w:rPr>
          <w:ins w:author="Joseph Kalfus" w:date="2021-11-05T21:02:00Z" w:id="1113"/>
          <w:b/>
          <w:bCs/>
        </w:rPr>
      </w:pPr>
      <w:ins w:author="Joseph Kalfus" w:date="2021-11-05T21:02:00Z" w:id="1114">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115">
        <w:r w:rsidR="007502E6">
          <w:rPr>
            <w:b/>
            <w:bCs/>
            <w:noProof/>
          </w:rPr>
          <w:t>12</w:t>
        </w:r>
      </w:ins>
      <w:ins w:author="Joseph Kalfus" w:date="2021-11-05T21:02:00Z" w:id="1116">
        <w:r w:rsidRPr="00954E8F">
          <w:rPr>
            <w:b/>
            <w:bCs/>
          </w:rPr>
          <w:fldChar w:fldCharType="end"/>
        </w:r>
        <w:r w:rsidRPr="00954E8F">
          <w:rPr>
            <w:b/>
            <w:bCs/>
          </w:rPr>
          <w:t xml:space="preserve"> </w:t>
        </w:r>
      </w:ins>
    </w:p>
    <w:p w:rsidRPr="00954E8F" w:rsidR="0025719A" w:rsidP="0025719A" w:rsidRDefault="007B26DC" w14:paraId="0CB86F6B" w14:textId="2FFA460D">
      <w:pPr>
        <w:rPr>
          <w:ins w:author="Joseph Kalfus" w:date="2021-11-05T21:02:00Z" w:id="1117"/>
          <w:i/>
          <w:iCs/>
        </w:rPr>
      </w:pPr>
      <w:ins w:author="Joseph Kalfus" w:date="2021-11-05T21:20:00Z" w:id="1118">
        <w:r>
          <w:rPr>
            <w:i/>
            <w:iCs/>
          </w:rPr>
          <w:t>A Notification Response</w:t>
        </w:r>
      </w:ins>
    </w:p>
    <w:p w:rsidR="0025719A" w:rsidDel="0025719A" w:rsidP="2F395AE8" w:rsidRDefault="0025719A" w14:paraId="0882AEFD" w14:textId="560D8905">
      <w:pPr>
        <w:spacing w:line="360" w:lineRule="auto"/>
        <w:rPr>
          <w:ins w:author="Obinna Okonkwo" w:date="2021-11-05T21:54:00Z" w:id="1119"/>
          <w:del w:author="Joseph Kalfus" w:date="2021-11-05T21:02:00Z" w:id="1120"/>
        </w:rPr>
      </w:pPr>
    </w:p>
    <w:p w:rsidR="6640F258" w:rsidP="2F395AE8" w:rsidRDefault="6640F258" w14:paraId="349E1892" w14:textId="37A3E960">
      <w:pPr>
        <w:spacing w:line="360" w:lineRule="auto"/>
        <w:rPr>
          <w:ins w:author="Obinna Okonkwo" w:date="2021-11-05T21:56:00Z" w:id="1121"/>
        </w:rPr>
      </w:pPr>
      <w:ins w:author="Obinna Okonkwo" w:date="2021-11-05T21:54:00Z" w:id="1122">
        <w:r>
          <w:rPr>
            <w:noProof/>
          </w:rPr>
          <w:drawing>
            <wp:inline distT="0" distB="0" distL="0" distR="0" wp14:anchorId="1455836C" wp14:editId="216C1CA9">
              <wp:extent cx="2667000" cy="4572000"/>
              <wp:effectExtent l="0" t="0" r="0" b="0"/>
              <wp:docPr id="541759624" name="Picture 54175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759624"/>
                      <pic:cNvPicPr/>
                    </pic:nvPicPr>
                    <pic:blipFill>
                      <a:blip r:embed="rId22">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ins>
    </w:p>
    <w:p w:rsidR="7BAABB16" w:rsidRDefault="7BAABB16" w14:paraId="3E1D39B1" w14:textId="203B2D78">
      <w:pPr>
        <w:pStyle w:val="Heading2"/>
        <w:rPr>
          <w:ins w:author="Obinna Okonkwo" w:date="2021-11-05T21:56:00Z" w:id="1123"/>
        </w:rPr>
        <w:pPrChange w:author="Joseph Kalfus" w:date="2021-11-05T20:35:00Z" w:id="1124">
          <w:pPr>
            <w:spacing w:line="360" w:lineRule="auto"/>
          </w:pPr>
        </w:pPrChange>
      </w:pPr>
      <w:bookmarkStart w:name="_Toc87054580" w:id="1125"/>
      <w:ins w:author="Obinna Okonkwo" w:date="2021-11-05T21:56:00Z" w:id="1126">
        <w:r>
          <w:t xml:space="preserve">User </w:t>
        </w:r>
      </w:ins>
      <w:ins w:author="Obinna Okonkwo" w:date="2021-11-05T21:59:00Z" w:id="1127">
        <w:r w:rsidR="323B8EA2">
          <w:t>Settings</w:t>
        </w:r>
      </w:ins>
      <w:ins w:author="Obinna Okonkwo" w:date="2021-11-05T21:56:00Z" w:id="1128">
        <w:r>
          <w:t xml:space="preserve"> Page</w:t>
        </w:r>
        <w:bookmarkEnd w:id="1125"/>
      </w:ins>
    </w:p>
    <w:p w:rsidR="2118EA15" w:rsidP="34B44201" w:rsidRDefault="2118EA15" w14:paraId="6D159123" w14:textId="5D062A1B">
      <w:pPr>
        <w:spacing w:line="360" w:lineRule="auto"/>
        <w:rPr>
          <w:ins w:author="Joseph Kalfus" w:date="2021-11-05T21:02:00Z" w:id="1129"/>
        </w:rPr>
      </w:pPr>
      <w:ins w:author="Obinna Okonkwo" w:date="2021-11-05T21:58:00Z" w:id="1130">
        <w:r>
          <w:t xml:space="preserve">The </w:t>
        </w:r>
      </w:ins>
      <w:ins w:author="Obinna Okonkwo" w:date="2021-11-05T21:59:00Z" w:id="1131">
        <w:r w:rsidR="43325288">
          <w:t xml:space="preserve">User Settings </w:t>
        </w:r>
      </w:ins>
      <w:ins w:author="Obinna Okonkwo" w:date="2021-11-05T21:58:00Z" w:id="1132">
        <w:r>
          <w:t xml:space="preserve">page will open when the user </w:t>
        </w:r>
        <w:del w:author="Joseph Kalfus" w:date="2021-11-05T21:51:00Z" w:id="1133">
          <w:r w:rsidDel="00B35FBF">
            <w:delText>says</w:delText>
          </w:r>
        </w:del>
      </w:ins>
      <w:ins w:author="Joseph Kalfus" w:date="2021-11-05T21:51:00Z" w:id="1134">
        <w:r w:rsidR="00B35FBF">
          <w:t>states</w:t>
        </w:r>
      </w:ins>
      <w:ins w:author="Obinna Okonkwo" w:date="2021-11-05T21:58:00Z" w:id="1135">
        <w:r>
          <w:t xml:space="preserve"> “I </w:t>
        </w:r>
      </w:ins>
      <w:ins w:author="Obinna Okonkwo" w:date="2021-11-05T21:59:00Z" w:id="1136">
        <w:r w:rsidR="53BF26E8">
          <w:t>need to adjust my settings</w:t>
        </w:r>
      </w:ins>
      <w:ins w:author="Obinna Okonkwo" w:date="2021-11-05T21:58:00Z" w:id="1137">
        <w:r>
          <w:t xml:space="preserve">”. This command will direct the user to the </w:t>
        </w:r>
      </w:ins>
      <w:ins w:author="Obinna Okonkwo" w:date="2021-11-05T21:59:00Z" w:id="1138">
        <w:r w:rsidR="04E98889">
          <w:t>User Settings</w:t>
        </w:r>
      </w:ins>
      <w:ins w:author="Obinna Okonkwo" w:date="2021-11-05T21:58:00Z" w:id="1139">
        <w:r>
          <w:t xml:space="preserve"> page, </w:t>
        </w:r>
      </w:ins>
      <w:ins w:author="Obinna Okonkwo" w:date="2021-11-05T22:00:00Z" w:id="1140">
        <w:r w:rsidR="784EB525">
          <w:t>where the settings for the user will appear. The page will a</w:t>
        </w:r>
      </w:ins>
      <w:ins w:author="Obinna Okonkwo" w:date="2021-11-05T22:01:00Z" w:id="1141">
        <w:r w:rsidR="784EB525">
          <w:t xml:space="preserve">llow the user to modify the </w:t>
        </w:r>
        <w:r w:rsidR="674D58B3">
          <w:t>font size, language and theme used within the application.</w:t>
        </w:r>
      </w:ins>
    </w:p>
    <w:p w:rsidR="0025719A" w:rsidP="34B44201" w:rsidRDefault="0025719A" w14:paraId="0952108E" w14:textId="77777777">
      <w:pPr>
        <w:spacing w:line="360" w:lineRule="auto"/>
        <w:rPr>
          <w:ins w:author="Joseph Kalfus" w:date="2021-11-05T21:02:00Z" w:id="1142"/>
        </w:rPr>
      </w:pPr>
    </w:p>
    <w:p w:rsidR="0025719A" w:rsidP="34B44201" w:rsidRDefault="0025719A" w14:paraId="6BCFCC8F" w14:textId="77777777">
      <w:pPr>
        <w:spacing w:line="360" w:lineRule="auto"/>
        <w:rPr>
          <w:ins w:author="Joseph Kalfus" w:date="2021-11-05T21:02:00Z" w:id="1143"/>
        </w:rPr>
      </w:pPr>
    </w:p>
    <w:p w:rsidR="0025719A" w:rsidP="34B44201" w:rsidRDefault="0025719A" w14:paraId="56724E80" w14:textId="77777777">
      <w:pPr>
        <w:spacing w:line="360" w:lineRule="auto"/>
        <w:rPr>
          <w:ins w:author="Joseph Kalfus" w:date="2021-11-05T21:02:00Z" w:id="1144"/>
        </w:rPr>
      </w:pPr>
    </w:p>
    <w:p w:rsidR="0025719A" w:rsidP="34B44201" w:rsidRDefault="0025719A" w14:paraId="2E168C33" w14:textId="77777777">
      <w:pPr>
        <w:spacing w:line="360" w:lineRule="auto"/>
        <w:rPr>
          <w:ins w:author="Joseph Kalfus" w:date="2021-11-05T21:02:00Z" w:id="1145"/>
        </w:rPr>
      </w:pPr>
    </w:p>
    <w:p w:rsidR="0025719A" w:rsidP="34B44201" w:rsidRDefault="0025719A" w14:paraId="0E3AB43B" w14:textId="77777777">
      <w:pPr>
        <w:spacing w:line="360" w:lineRule="auto"/>
        <w:rPr>
          <w:ins w:author="Joseph Kalfus" w:date="2021-11-05T21:02:00Z" w:id="1146"/>
        </w:rPr>
      </w:pPr>
    </w:p>
    <w:p w:rsidRPr="00954E8F" w:rsidR="0025719A" w:rsidP="0025719A" w:rsidRDefault="0025719A" w14:paraId="6170A224" w14:textId="47BEF6E6">
      <w:pPr>
        <w:rPr>
          <w:ins w:author="Joseph Kalfus" w:date="2021-11-05T21:03:00Z" w:id="1147"/>
          <w:b/>
          <w:bCs/>
        </w:rPr>
      </w:pPr>
      <w:ins w:author="Joseph Kalfus" w:date="2021-11-05T21:03:00Z" w:id="1148">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149">
        <w:r w:rsidR="007502E6">
          <w:rPr>
            <w:b/>
            <w:bCs/>
            <w:noProof/>
          </w:rPr>
          <w:t>13</w:t>
        </w:r>
      </w:ins>
      <w:ins w:author="Joseph Kalfus" w:date="2021-11-05T21:03:00Z" w:id="1150">
        <w:r w:rsidRPr="00954E8F">
          <w:rPr>
            <w:b/>
            <w:bCs/>
          </w:rPr>
          <w:fldChar w:fldCharType="end"/>
        </w:r>
        <w:r w:rsidRPr="00954E8F">
          <w:rPr>
            <w:b/>
            <w:bCs/>
          </w:rPr>
          <w:t xml:space="preserve"> </w:t>
        </w:r>
      </w:ins>
    </w:p>
    <w:p w:rsidRPr="0025719A" w:rsidR="0025719A" w:rsidRDefault="007B26DC" w14:paraId="36607023" w14:textId="7F6FCE8C">
      <w:pPr>
        <w:rPr>
          <w:ins w:author="Obinna Okonkwo" w:date="2021-11-05T22:18:00Z" w:id="1151"/>
          <w:i/>
          <w:iCs/>
          <w:rPrChange w:author="Joseph Kalfus" w:date="2021-11-05T21:03:00Z" w:id="1152">
            <w:rPr>
              <w:ins w:author="Obinna Okonkwo" w:date="2021-11-05T22:18:00Z" w:id="1153"/>
            </w:rPr>
          </w:rPrChange>
        </w:rPr>
        <w:pPrChange w:author="Joseph Kalfus" w:date="2021-11-05T21:03:00Z" w:id="1154">
          <w:pPr>
            <w:spacing w:line="360" w:lineRule="auto"/>
          </w:pPr>
        </w:pPrChange>
      </w:pPr>
      <w:ins w:author="Joseph Kalfus" w:date="2021-11-05T21:20:00Z" w:id="1155">
        <w:r>
          <w:rPr>
            <w:i/>
            <w:iCs/>
          </w:rPr>
          <w:t xml:space="preserve">An Application </w:t>
        </w:r>
        <w:r w:rsidR="00AB243B">
          <w:rPr>
            <w:i/>
            <w:iCs/>
          </w:rPr>
          <w:t xml:space="preserve">Change </w:t>
        </w:r>
        <w:r>
          <w:rPr>
            <w:i/>
            <w:iCs/>
          </w:rPr>
          <w:t>Request</w:t>
        </w:r>
      </w:ins>
    </w:p>
    <w:p w:rsidR="67263EEB" w:rsidP="6FCEF379" w:rsidRDefault="67263EEB" w14:paraId="073E0273" w14:textId="7CA5F176">
      <w:pPr>
        <w:spacing w:line="360" w:lineRule="auto"/>
        <w:rPr>
          <w:ins w:author="Joseph Kalfus" w:date="2021-11-05T21:03:00Z" w:id="1156"/>
        </w:rPr>
      </w:pPr>
      <w:ins w:author="Obinna Okonkwo" w:date="2021-11-05T22:18:00Z" w:id="1157">
        <w:r>
          <w:rPr>
            <w:noProof/>
          </w:rPr>
          <w:drawing>
            <wp:inline distT="0" distB="0" distL="0" distR="0" wp14:anchorId="01F862EB" wp14:editId="2A32222A">
              <wp:extent cx="2552700" cy="4572000"/>
              <wp:effectExtent l="0" t="0" r="0" b="0"/>
              <wp:docPr id="897260706" name="Picture 89726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ins>
    </w:p>
    <w:p w:rsidR="0025719A" w:rsidP="6FCEF379" w:rsidRDefault="0025719A" w14:paraId="5FCED90B" w14:textId="77777777">
      <w:pPr>
        <w:spacing w:line="360" w:lineRule="auto"/>
        <w:rPr>
          <w:ins w:author="Joseph Kalfus" w:date="2021-11-05T21:03:00Z" w:id="1158"/>
        </w:rPr>
      </w:pPr>
    </w:p>
    <w:p w:rsidR="0025719A" w:rsidP="6FCEF379" w:rsidRDefault="0025719A" w14:paraId="6E64FE83" w14:textId="77777777">
      <w:pPr>
        <w:spacing w:line="360" w:lineRule="auto"/>
        <w:rPr>
          <w:ins w:author="Joseph Kalfus" w:date="2021-11-05T21:03:00Z" w:id="1159"/>
        </w:rPr>
      </w:pPr>
    </w:p>
    <w:p w:rsidR="0025719A" w:rsidP="6FCEF379" w:rsidRDefault="0025719A" w14:paraId="0B72974B" w14:textId="77777777">
      <w:pPr>
        <w:spacing w:line="360" w:lineRule="auto"/>
        <w:rPr>
          <w:ins w:author="Joseph Kalfus" w:date="2021-11-05T21:03:00Z" w:id="1160"/>
        </w:rPr>
      </w:pPr>
    </w:p>
    <w:p w:rsidR="0025719A" w:rsidP="6FCEF379" w:rsidRDefault="0025719A" w14:paraId="6D9A60A8" w14:textId="77777777">
      <w:pPr>
        <w:spacing w:line="360" w:lineRule="auto"/>
        <w:rPr>
          <w:ins w:author="Joseph Kalfus" w:date="2021-11-05T21:03:00Z" w:id="1161"/>
        </w:rPr>
      </w:pPr>
    </w:p>
    <w:p w:rsidR="0025719A" w:rsidP="6FCEF379" w:rsidRDefault="0025719A" w14:paraId="4736854F" w14:textId="77777777">
      <w:pPr>
        <w:spacing w:line="360" w:lineRule="auto"/>
        <w:rPr>
          <w:ins w:author="Joseph Kalfus" w:date="2021-11-05T21:03:00Z" w:id="1162"/>
        </w:rPr>
      </w:pPr>
    </w:p>
    <w:p w:rsidR="0025719A" w:rsidP="6FCEF379" w:rsidRDefault="0025719A" w14:paraId="753201F7" w14:textId="77777777">
      <w:pPr>
        <w:spacing w:line="360" w:lineRule="auto"/>
        <w:rPr>
          <w:ins w:author="Joseph Kalfus" w:date="2021-11-05T21:03:00Z" w:id="1163"/>
        </w:rPr>
      </w:pPr>
    </w:p>
    <w:p w:rsidR="0025719A" w:rsidP="6FCEF379" w:rsidRDefault="0025719A" w14:paraId="78255891" w14:textId="77777777">
      <w:pPr>
        <w:spacing w:line="360" w:lineRule="auto"/>
        <w:rPr>
          <w:ins w:author="Joseph Kalfus" w:date="2021-11-05T21:03:00Z" w:id="1164"/>
        </w:rPr>
      </w:pPr>
    </w:p>
    <w:p w:rsidR="0025719A" w:rsidP="6FCEF379" w:rsidRDefault="0025719A" w14:paraId="643D1CE7" w14:textId="77777777">
      <w:pPr>
        <w:spacing w:line="360" w:lineRule="auto"/>
        <w:rPr>
          <w:ins w:author="Joseph Kalfus" w:date="2021-11-05T21:03:00Z" w:id="1165"/>
        </w:rPr>
      </w:pPr>
    </w:p>
    <w:p w:rsidRPr="00954E8F" w:rsidR="0025719A" w:rsidP="0025719A" w:rsidRDefault="0025719A" w14:paraId="0519E3CC" w14:textId="01E97B87">
      <w:pPr>
        <w:rPr>
          <w:ins w:author="Joseph Kalfus" w:date="2021-11-05T21:03:00Z" w:id="1166"/>
          <w:b/>
          <w:bCs/>
        </w:rPr>
      </w:pPr>
      <w:ins w:author="Joseph Kalfus" w:date="2021-11-05T21:03:00Z" w:id="1167">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168">
        <w:r w:rsidR="007502E6">
          <w:rPr>
            <w:b/>
            <w:bCs/>
            <w:noProof/>
          </w:rPr>
          <w:t>14</w:t>
        </w:r>
      </w:ins>
      <w:ins w:author="Joseph Kalfus" w:date="2021-11-05T21:03:00Z" w:id="1169">
        <w:r w:rsidRPr="00954E8F">
          <w:rPr>
            <w:b/>
            <w:bCs/>
          </w:rPr>
          <w:fldChar w:fldCharType="end"/>
        </w:r>
        <w:r w:rsidRPr="00954E8F">
          <w:rPr>
            <w:b/>
            <w:bCs/>
          </w:rPr>
          <w:t xml:space="preserve"> </w:t>
        </w:r>
      </w:ins>
    </w:p>
    <w:p w:rsidRPr="0025719A" w:rsidR="0025719A" w:rsidRDefault="00AB243B" w14:paraId="683AA607" w14:textId="2E00CC0E">
      <w:pPr>
        <w:rPr>
          <w:ins w:author="Obinna Okonkwo" w:date="2021-11-05T22:18:00Z" w:id="1170"/>
          <w:i/>
          <w:iCs/>
          <w:rPrChange w:author="Joseph Kalfus" w:date="2021-11-05T21:03:00Z" w:id="1171">
            <w:rPr>
              <w:ins w:author="Obinna Okonkwo" w:date="2021-11-05T22:18:00Z" w:id="1172"/>
            </w:rPr>
          </w:rPrChange>
        </w:rPr>
        <w:pPrChange w:author="Joseph Kalfus" w:date="2021-11-05T21:03:00Z" w:id="1173">
          <w:pPr>
            <w:spacing w:line="360" w:lineRule="auto"/>
          </w:pPr>
        </w:pPrChange>
      </w:pPr>
      <w:ins w:author="Joseph Kalfus" w:date="2021-11-05T21:20:00Z" w:id="1174">
        <w:r>
          <w:rPr>
            <w:i/>
            <w:iCs/>
          </w:rPr>
          <w:t>An Application Change Reques</w:t>
        </w:r>
      </w:ins>
      <w:ins w:author="Joseph Kalfus" w:date="2021-11-05T21:21:00Z" w:id="1175">
        <w:r>
          <w:rPr>
            <w:i/>
            <w:iCs/>
          </w:rPr>
          <w:t>t Response</w:t>
        </w:r>
      </w:ins>
    </w:p>
    <w:p w:rsidR="67263EEB" w:rsidP="6FCEF379" w:rsidRDefault="67263EEB" w14:paraId="57D9752E" w14:textId="09DAB763">
      <w:pPr>
        <w:spacing w:line="360" w:lineRule="auto"/>
        <w:rPr>
          <w:ins w:author="Obinna Okonkwo" w:date="2021-11-05T22:18:00Z" w:id="1176"/>
        </w:rPr>
      </w:pPr>
      <w:ins w:author="Obinna Okonkwo" w:date="2021-11-05T22:18:00Z" w:id="1177">
        <w:r>
          <w:rPr>
            <w:noProof/>
          </w:rPr>
          <w:drawing>
            <wp:inline distT="0" distB="0" distL="0" distR="0" wp14:anchorId="4CA1405D" wp14:editId="3CFA1523">
              <wp:extent cx="2552700" cy="4572000"/>
              <wp:effectExtent l="0" t="0" r="0" b="0"/>
              <wp:docPr id="1569860476" name="Picture 156986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ins>
    </w:p>
    <w:p w:rsidR="18FA1CE0" w:rsidRDefault="18FA1CE0" w14:paraId="0AD4088F" w14:textId="4D97552B">
      <w:pPr>
        <w:pStyle w:val="Heading2"/>
        <w:rPr>
          <w:ins w:author="Obinna Okonkwo" w:date="2021-11-05T22:26:00Z" w:id="1178"/>
        </w:rPr>
        <w:pPrChange w:author="Joseph Kalfus" w:date="2021-11-05T20:35:00Z" w:id="1179">
          <w:pPr>
            <w:spacing w:line="360" w:lineRule="auto"/>
          </w:pPr>
        </w:pPrChange>
      </w:pPr>
      <w:bookmarkStart w:name="_Toc87054581" w:id="1180"/>
      <w:ins w:author="Obinna Okonkwo" w:date="2021-11-05T22:25:00Z" w:id="1181">
        <w:r>
          <w:t>User</w:t>
        </w:r>
      </w:ins>
      <w:ins w:author="Obinna Okonkwo" w:date="2021-11-05T22:26:00Z" w:id="1182">
        <w:r>
          <w:t xml:space="preserve"> Trigger Page</w:t>
        </w:r>
        <w:bookmarkEnd w:id="1180"/>
      </w:ins>
    </w:p>
    <w:p w:rsidR="18FA1CE0" w:rsidP="00AC2857" w:rsidRDefault="18FA1CE0" w14:paraId="13DAD150" w14:textId="5E950583">
      <w:pPr>
        <w:rPr>
          <w:ins w:author="Joseph Kalfus" w:date="2021-11-05T21:03:00Z" w:id="1183"/>
        </w:rPr>
      </w:pPr>
      <w:ins w:author="Obinna Okonkwo" w:date="2021-11-05T22:26:00Z" w:id="1184">
        <w:r w:rsidRPr="00AC2857">
          <w:t xml:space="preserve">The User Trigger page will open when the user </w:t>
        </w:r>
        <w:del w:author="Joseph Kalfus" w:date="2021-11-05T21:51:00Z" w:id="1185">
          <w:r w:rsidRPr="00AC2857" w:rsidDel="00B35FBF">
            <w:delText>says</w:delText>
          </w:r>
        </w:del>
      </w:ins>
      <w:ins w:author="Joseph Kalfus" w:date="2021-11-05T21:51:00Z" w:id="1186">
        <w:r w:rsidR="00B35FBF">
          <w:t>states</w:t>
        </w:r>
      </w:ins>
      <w:ins w:author="Obinna Okonkwo" w:date="2021-11-05T22:26:00Z" w:id="1187">
        <w:r w:rsidRPr="00AC2857">
          <w:t xml:space="preserve"> “</w:t>
        </w:r>
      </w:ins>
      <w:ins w:author="Obinna Okonkwo" w:date="2021-11-05T22:27:00Z" w:id="1188">
        <w:r w:rsidRPr="00AC2857">
          <w:rPr>
            <w:rPrChange w:author="Joseph Kalfus" w:date="2021-11-05T20:26:00Z" w:id="1189">
              <w:rPr>
                <w:rFonts w:ascii="Calibri" w:hAnsi="Calibri" w:eastAsia="Calibri" w:cs="Calibri"/>
              </w:rPr>
            </w:rPrChange>
          </w:rPr>
          <w:t>I want to change my trigger phrase</w:t>
        </w:r>
      </w:ins>
      <w:ins w:author="Obinna Okonkwo" w:date="2021-11-05T22:26:00Z" w:id="1190">
        <w:r w:rsidRPr="00AC2857">
          <w:t xml:space="preserve">”. This command will direct the user to the User </w:t>
        </w:r>
      </w:ins>
      <w:ins w:author="Obinna Okonkwo" w:date="2021-11-05T22:28:00Z" w:id="1191">
        <w:r w:rsidRPr="00AC2857" w:rsidR="7D4FFCE2">
          <w:t>Trigger</w:t>
        </w:r>
      </w:ins>
      <w:ins w:author="Obinna Okonkwo" w:date="2021-11-05T22:26:00Z" w:id="1192">
        <w:r w:rsidRPr="00AC2857">
          <w:t xml:space="preserve"> page, where the </w:t>
        </w:r>
      </w:ins>
      <w:ins w:author="Obinna Okonkwo" w:date="2021-11-05T22:28:00Z" w:id="1193">
        <w:r w:rsidRPr="00AC2857" w:rsidR="48DD3606">
          <w:t>guide for the creation of a new trigger phase will appear</w:t>
        </w:r>
      </w:ins>
      <w:ins w:author="Obinna Okonkwo" w:date="2021-11-05T22:26:00Z" w:id="1194">
        <w:r w:rsidRPr="00AC2857">
          <w:t xml:space="preserve"> for the user. The page</w:t>
        </w:r>
      </w:ins>
      <w:ins w:author="Obinna Okonkwo" w:date="2021-11-05T22:28:00Z" w:id="1195">
        <w:r w:rsidRPr="00AC2857" w:rsidR="17CDA579">
          <w:t xml:space="preserve"> holds a</w:t>
        </w:r>
      </w:ins>
      <w:ins w:author="Obinna Okonkwo" w:date="2021-11-05T22:29:00Z" w:id="1196">
        <w:r w:rsidRPr="00AC2857" w:rsidR="17CDA579">
          <w:t xml:space="preserve"> “save” icon for the user to complete the task and also a “cancel” icon if the user chooses to cancel the entry made.</w:t>
        </w:r>
      </w:ins>
    </w:p>
    <w:p w:rsidR="0025719A" w:rsidP="00AC2857" w:rsidRDefault="0025719A" w14:paraId="32FEAE49" w14:textId="77777777">
      <w:pPr>
        <w:rPr>
          <w:ins w:author="Joseph Kalfus" w:date="2021-11-05T21:03:00Z" w:id="1197"/>
        </w:rPr>
      </w:pPr>
    </w:p>
    <w:p w:rsidR="0025719A" w:rsidP="00AC2857" w:rsidRDefault="0025719A" w14:paraId="276E5EDD" w14:textId="77777777">
      <w:pPr>
        <w:rPr>
          <w:ins w:author="Joseph Kalfus" w:date="2021-11-05T21:03:00Z" w:id="1198"/>
        </w:rPr>
      </w:pPr>
    </w:p>
    <w:p w:rsidR="0025719A" w:rsidP="00AC2857" w:rsidRDefault="0025719A" w14:paraId="5EF356B2" w14:textId="77777777">
      <w:pPr>
        <w:rPr>
          <w:ins w:author="Joseph Kalfus" w:date="2021-11-05T21:03:00Z" w:id="1199"/>
        </w:rPr>
      </w:pPr>
    </w:p>
    <w:p w:rsidR="0025719A" w:rsidP="00AC2857" w:rsidRDefault="0025719A" w14:paraId="6ED2777A" w14:textId="77777777">
      <w:pPr>
        <w:rPr>
          <w:ins w:author="Joseph Kalfus" w:date="2021-11-05T21:03:00Z" w:id="1200"/>
        </w:rPr>
      </w:pPr>
    </w:p>
    <w:p w:rsidR="0025719A" w:rsidP="00AC2857" w:rsidRDefault="0025719A" w14:paraId="4385B443" w14:textId="77777777">
      <w:pPr>
        <w:rPr>
          <w:ins w:author="Joseph Kalfus" w:date="2021-11-05T21:03:00Z" w:id="1201"/>
        </w:rPr>
      </w:pPr>
    </w:p>
    <w:p w:rsidR="0025719A" w:rsidP="00AC2857" w:rsidRDefault="0025719A" w14:paraId="3B0F005D" w14:textId="77777777">
      <w:pPr>
        <w:rPr>
          <w:ins w:author="Joseph Kalfus" w:date="2021-11-05T21:03:00Z" w:id="1202"/>
        </w:rPr>
      </w:pPr>
    </w:p>
    <w:p w:rsidRPr="00954E8F" w:rsidR="0025719A" w:rsidP="0025719A" w:rsidRDefault="0025719A" w14:paraId="76B04F75" w14:textId="32752E30">
      <w:pPr>
        <w:rPr>
          <w:ins w:author="Joseph Kalfus" w:date="2021-11-05T21:03:00Z" w:id="1203"/>
          <w:b/>
          <w:bCs/>
        </w:rPr>
      </w:pPr>
      <w:ins w:author="Joseph Kalfus" w:date="2021-11-05T21:03:00Z" w:id="1204">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205">
        <w:r w:rsidR="007502E6">
          <w:rPr>
            <w:b/>
            <w:bCs/>
            <w:noProof/>
          </w:rPr>
          <w:t>15</w:t>
        </w:r>
      </w:ins>
      <w:ins w:author="Joseph Kalfus" w:date="2021-11-05T21:03:00Z" w:id="1206">
        <w:r w:rsidRPr="00954E8F">
          <w:rPr>
            <w:b/>
            <w:bCs/>
          </w:rPr>
          <w:fldChar w:fldCharType="end"/>
        </w:r>
        <w:r w:rsidRPr="00954E8F">
          <w:rPr>
            <w:b/>
            <w:bCs/>
          </w:rPr>
          <w:t xml:space="preserve"> </w:t>
        </w:r>
      </w:ins>
    </w:p>
    <w:p w:rsidRPr="00954E8F" w:rsidR="0025719A" w:rsidP="0025719A" w:rsidRDefault="00AB243B" w14:paraId="64E52F6B" w14:textId="775FC801">
      <w:pPr>
        <w:rPr>
          <w:ins w:author="Joseph Kalfus" w:date="2021-11-05T21:03:00Z" w:id="1207"/>
          <w:i/>
          <w:iCs/>
        </w:rPr>
      </w:pPr>
      <w:ins w:author="Joseph Kalfus" w:date="2021-11-05T21:21:00Z" w:id="1208">
        <w:r>
          <w:rPr>
            <w:i/>
            <w:iCs/>
          </w:rPr>
          <w:t xml:space="preserve">Changing </w:t>
        </w:r>
        <w:r w:rsidR="00017DD4">
          <w:rPr>
            <w:i/>
            <w:iCs/>
          </w:rPr>
          <w:t>the Trigger Phrase Request</w:t>
        </w:r>
      </w:ins>
    </w:p>
    <w:p w:rsidRPr="00AC2857" w:rsidR="0025719A" w:rsidDel="0025719A" w:rsidRDefault="0025719A" w14:paraId="3108947E" w14:textId="085471F0">
      <w:pPr>
        <w:rPr>
          <w:ins w:author="Obinna Okonkwo" w:date="2021-11-05T22:29:00Z" w:id="1209"/>
          <w:del w:author="Joseph Kalfus" w:date="2021-11-05T21:03:00Z" w:id="1210"/>
        </w:rPr>
        <w:pPrChange w:author="Joseph Kalfus" w:date="2021-11-05T20:26:00Z" w:id="1211">
          <w:pPr>
            <w:spacing w:line="360" w:lineRule="auto"/>
          </w:pPr>
        </w:pPrChange>
      </w:pPr>
    </w:p>
    <w:p w:rsidR="17CDA579" w:rsidP="6FCEF379" w:rsidRDefault="17CDA579" w14:paraId="7BA189DC" w14:textId="50C418AE">
      <w:pPr>
        <w:spacing w:line="360" w:lineRule="auto"/>
        <w:rPr>
          <w:ins w:author="Joseph Kalfus" w:date="2021-11-05T21:03:00Z" w:id="1212"/>
        </w:rPr>
      </w:pPr>
      <w:ins w:author="Obinna Okonkwo" w:date="2021-11-05T22:29:00Z" w:id="1213">
        <w:r>
          <w:rPr>
            <w:noProof/>
          </w:rPr>
          <w:drawing>
            <wp:inline distT="0" distB="0" distL="0" distR="0" wp14:anchorId="48762859" wp14:editId="6C8567BE">
              <wp:extent cx="2447925" cy="4572000"/>
              <wp:effectExtent l="0" t="0" r="0" b="0"/>
              <wp:docPr id="1360587266" name="Picture 136058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ins>
    </w:p>
    <w:p w:rsidR="0025719A" w:rsidP="6FCEF379" w:rsidRDefault="0025719A" w14:paraId="62D22399" w14:textId="77777777">
      <w:pPr>
        <w:spacing w:line="360" w:lineRule="auto"/>
        <w:rPr>
          <w:ins w:author="Joseph Kalfus" w:date="2021-11-05T21:03:00Z" w:id="1214"/>
        </w:rPr>
      </w:pPr>
    </w:p>
    <w:p w:rsidR="0025719A" w:rsidP="6FCEF379" w:rsidRDefault="0025719A" w14:paraId="416F97DA" w14:textId="77777777">
      <w:pPr>
        <w:spacing w:line="360" w:lineRule="auto"/>
        <w:rPr>
          <w:ins w:author="Joseph Kalfus" w:date="2021-11-05T21:03:00Z" w:id="1215"/>
        </w:rPr>
      </w:pPr>
    </w:p>
    <w:p w:rsidR="0025719A" w:rsidP="6FCEF379" w:rsidRDefault="0025719A" w14:paraId="29653FD2" w14:textId="77777777">
      <w:pPr>
        <w:spacing w:line="360" w:lineRule="auto"/>
        <w:rPr>
          <w:ins w:author="Joseph Kalfus" w:date="2021-11-05T21:03:00Z" w:id="1216"/>
        </w:rPr>
      </w:pPr>
    </w:p>
    <w:p w:rsidR="0025719A" w:rsidP="6FCEF379" w:rsidRDefault="0025719A" w14:paraId="090DF629" w14:textId="77777777">
      <w:pPr>
        <w:spacing w:line="360" w:lineRule="auto"/>
        <w:rPr>
          <w:ins w:author="Joseph Kalfus" w:date="2021-11-05T21:03:00Z" w:id="1217"/>
        </w:rPr>
      </w:pPr>
    </w:p>
    <w:p w:rsidR="0025719A" w:rsidP="6FCEF379" w:rsidRDefault="0025719A" w14:paraId="31137222" w14:textId="77777777">
      <w:pPr>
        <w:spacing w:line="360" w:lineRule="auto"/>
        <w:rPr>
          <w:ins w:author="Joseph Kalfus" w:date="2021-11-05T21:03:00Z" w:id="1218"/>
        </w:rPr>
      </w:pPr>
    </w:p>
    <w:p w:rsidR="0025719A" w:rsidP="6FCEF379" w:rsidRDefault="0025719A" w14:paraId="50757D93" w14:textId="77777777">
      <w:pPr>
        <w:spacing w:line="360" w:lineRule="auto"/>
        <w:rPr>
          <w:ins w:author="Joseph Kalfus" w:date="2021-11-05T21:03:00Z" w:id="1219"/>
        </w:rPr>
      </w:pPr>
    </w:p>
    <w:p w:rsidR="0025719A" w:rsidP="6FCEF379" w:rsidRDefault="0025719A" w14:paraId="34420037" w14:textId="77777777">
      <w:pPr>
        <w:spacing w:line="360" w:lineRule="auto"/>
        <w:rPr>
          <w:ins w:author="Joseph Kalfus" w:date="2021-11-05T21:03:00Z" w:id="1220"/>
        </w:rPr>
      </w:pPr>
    </w:p>
    <w:p w:rsidR="0025719A" w:rsidP="6FCEF379" w:rsidRDefault="0025719A" w14:paraId="7C32B302" w14:textId="77777777">
      <w:pPr>
        <w:spacing w:line="360" w:lineRule="auto"/>
        <w:rPr>
          <w:ins w:author="Joseph Kalfus" w:date="2021-11-05T21:03:00Z" w:id="1221"/>
        </w:rPr>
      </w:pPr>
    </w:p>
    <w:p w:rsidRPr="00954E8F" w:rsidR="0025719A" w:rsidP="0025719A" w:rsidRDefault="0025719A" w14:paraId="517E845D" w14:textId="4EFBB37B">
      <w:pPr>
        <w:rPr>
          <w:ins w:author="Joseph Kalfus" w:date="2021-11-05T21:03:00Z" w:id="1222"/>
          <w:b/>
          <w:bCs/>
        </w:rPr>
      </w:pPr>
      <w:ins w:author="Joseph Kalfus" w:date="2021-11-05T21:03:00Z" w:id="1223">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224">
        <w:r w:rsidR="007502E6">
          <w:rPr>
            <w:b/>
            <w:bCs/>
            <w:noProof/>
          </w:rPr>
          <w:t>16</w:t>
        </w:r>
      </w:ins>
      <w:ins w:author="Joseph Kalfus" w:date="2021-11-05T21:03:00Z" w:id="1225">
        <w:r w:rsidRPr="00954E8F">
          <w:rPr>
            <w:b/>
            <w:bCs/>
          </w:rPr>
          <w:fldChar w:fldCharType="end"/>
        </w:r>
        <w:r w:rsidRPr="00954E8F">
          <w:rPr>
            <w:b/>
            <w:bCs/>
          </w:rPr>
          <w:t xml:space="preserve"> </w:t>
        </w:r>
      </w:ins>
    </w:p>
    <w:p w:rsidRPr="0025719A" w:rsidR="0025719A" w:rsidRDefault="00017DD4" w14:paraId="2DD99B17" w14:textId="516658B3">
      <w:pPr>
        <w:rPr>
          <w:ins w:author="Obinna Okonkwo" w:date="2021-11-05T22:29:00Z" w:id="1226"/>
          <w:i/>
          <w:iCs/>
          <w:rPrChange w:author="Joseph Kalfus" w:date="2021-11-05T21:03:00Z" w:id="1227">
            <w:rPr>
              <w:ins w:author="Obinna Okonkwo" w:date="2021-11-05T22:29:00Z" w:id="1228"/>
            </w:rPr>
          </w:rPrChange>
        </w:rPr>
        <w:pPrChange w:author="Joseph Kalfus" w:date="2021-11-05T21:03:00Z" w:id="1229">
          <w:pPr>
            <w:spacing w:line="360" w:lineRule="auto"/>
          </w:pPr>
        </w:pPrChange>
      </w:pPr>
      <w:ins w:author="Joseph Kalfus" w:date="2021-11-05T21:21:00Z" w:id="1230">
        <w:r>
          <w:rPr>
            <w:i/>
            <w:iCs/>
          </w:rPr>
          <w:t>Changing the Trigger Phrase Response</w:t>
        </w:r>
      </w:ins>
    </w:p>
    <w:p w:rsidR="17CDA579" w:rsidP="6FCEF379" w:rsidRDefault="17CDA579" w14:paraId="3E74112A" w14:textId="5872A872">
      <w:pPr>
        <w:spacing w:line="360" w:lineRule="auto"/>
        <w:rPr>
          <w:ins w:author="Obinna Okonkwo" w:date="2021-11-04T21:20:00Z" w:id="1231"/>
        </w:rPr>
      </w:pPr>
      <w:ins w:author="Obinna Okonkwo" w:date="2021-11-05T22:29:00Z" w:id="1232">
        <w:r>
          <w:rPr>
            <w:noProof/>
          </w:rPr>
          <w:drawing>
            <wp:inline distT="0" distB="0" distL="0" distR="0" wp14:anchorId="53C8CCB8" wp14:editId="2B339F9C">
              <wp:extent cx="2450592" cy="4576981"/>
              <wp:effectExtent l="0" t="0" r="635" b="0"/>
              <wp:docPr id="1267178771" name="Picture 126717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50592" cy="4576981"/>
                      </a:xfrm>
                      <a:prstGeom prst="rect">
                        <a:avLst/>
                      </a:prstGeom>
                    </pic:spPr>
                  </pic:pic>
                </a:graphicData>
              </a:graphic>
            </wp:inline>
          </w:drawing>
        </w:r>
      </w:ins>
    </w:p>
    <w:p w:rsidR="0FCD01E9" w:rsidP="0FCD01E9" w:rsidRDefault="0FCD01E9" w14:paraId="716D98AA" w14:textId="7262B39F">
      <w:pPr>
        <w:spacing w:line="360" w:lineRule="auto"/>
      </w:pPr>
    </w:p>
    <w:p w:rsidRPr="000F3C0F" w:rsidR="00BA4104" w:rsidRDefault="3D4B97DC" w14:paraId="331456AA" w14:textId="1108726D">
      <w:pPr>
        <w:pStyle w:val="Heading1"/>
        <w:rPr>
          <w:ins w:author="Obinna Okonkwo" w:date="2021-11-05T23:26:00Z" w:id="1233"/>
          <w:rPrChange w:author="Joseph Kalfus" w:date="2021-11-05T21:40:00Z" w:id="1234">
            <w:rPr>
              <w:ins w:author="Obinna Okonkwo" w:date="2021-11-05T23:26:00Z" w:id="1235"/>
              <w:highlight w:val="yellow"/>
            </w:rPr>
          </w:rPrChange>
        </w:rPr>
        <w:pPrChange w:author="Joseph Kalfus" w:date="2021-11-05T20:32:00Z" w:id="1236">
          <w:pPr>
            <w:pStyle w:val="Heading1"/>
            <w:numPr>
              <w:numId w:val="35"/>
            </w:numPr>
            <w:spacing w:before="0"/>
            <w:ind w:left="720"/>
          </w:pPr>
        </w:pPrChange>
      </w:pPr>
      <w:bookmarkStart w:name="_Toc87054582" w:id="1237"/>
      <w:r w:rsidRPr="000F3C0F">
        <w:rPr>
          <w:rPrChange w:author="Joseph Kalfus" w:date="2021-11-05T21:40:00Z" w:id="1238">
            <w:rPr>
              <w:rFonts w:ascii="Times New Roman" w:hAnsi="Times New Roman" w:eastAsia="Times New Roman" w:cs="Times New Roman"/>
              <w:sz w:val="28"/>
              <w:szCs w:val="28"/>
              <w:highlight w:val="yellow"/>
            </w:rPr>
          </w:rPrChange>
        </w:rPr>
        <w:t>Launching the application</w:t>
      </w:r>
      <w:bookmarkEnd w:id="1237"/>
    </w:p>
    <w:p w:rsidRPr="00AC2857" w:rsidR="21101608" w:rsidRDefault="21101608" w14:paraId="474F6F39" w14:textId="01459BEF">
      <w:pPr>
        <w:pStyle w:val="Heading2"/>
        <w:rPr>
          <w:ins w:author="Obinna Okonkwo" w:date="2021-11-05T23:26:00Z" w:id="1239"/>
        </w:rPr>
        <w:pPrChange w:author="Joseph Kalfus" w:date="2021-11-05T20:31:00Z" w:id="1240">
          <w:pPr/>
        </w:pPrChange>
      </w:pPr>
      <w:bookmarkStart w:name="_Toc87054583" w:id="1241"/>
      <w:ins w:author="Obinna Okonkwo" w:date="2021-11-05T23:26:00Z" w:id="1242">
        <w:r w:rsidRPr="00AC2857">
          <w:t>Memory Magic Splash</w:t>
        </w:r>
        <w:bookmarkEnd w:id="1241"/>
      </w:ins>
    </w:p>
    <w:p w:rsidR="21101608" w:rsidP="00AC2857" w:rsidRDefault="21101608" w14:paraId="20E01025" w14:textId="63CC9714">
      <w:pPr>
        <w:rPr>
          <w:ins w:author="Joseph Kalfus" w:date="2021-11-05T21:03:00Z" w:id="1243"/>
        </w:rPr>
      </w:pPr>
      <w:ins w:author="Obinna Okonkwo" w:date="2021-11-05T23:26:00Z" w:id="1244">
        <w:r w:rsidRPr="00AC2857">
          <w:t xml:space="preserve">The Memory Magic splash screen, as shown </w:t>
        </w:r>
      </w:ins>
      <w:ins w:author="Obinna Okonkwo" w:date="2021-11-05T23:28:00Z" w:id="1245">
        <w:r w:rsidRPr="00AC2857" w:rsidR="56AD5A8B">
          <w:t>below</w:t>
        </w:r>
      </w:ins>
      <w:ins w:author="Obinna Okonkwo" w:date="2021-11-05T23:26:00Z" w:id="1246">
        <w:r w:rsidRPr="00AC2857">
          <w:t>, is a 6-second animation of the Memory Magic logo that appears when the application is first open. It will lead to the screens that will ass</w:t>
        </w:r>
      </w:ins>
      <w:del w:author="Joseph Kalfus" w:date="2021-11-05T20:46:00Z" w:id="1247">
        <w:r w:rsidDel="00E62578" w:rsidR="00E62578">
          <w:rPr>
            <w:noProof/>
          </w:rPr>
          <w:drawing>
            <wp:inline distT="0" distB="0" distL="0" distR="0" wp14:anchorId="7C536703" wp14:editId="1C8AA7B8">
              <wp:extent cx="2133600" cy="4572000"/>
              <wp:effectExtent l="0" t="0" r="0" b="0"/>
              <wp:docPr id="5" name="Picture 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ell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del>
      <w:ins w:author="Obinna Okonkwo" w:date="2021-11-05T23:26:00Z" w:id="1248">
        <w:r w:rsidRPr="00AC2857">
          <w:t>ist the user with onboarding.</w:t>
        </w:r>
      </w:ins>
    </w:p>
    <w:p w:rsidR="0025719A" w:rsidP="00AC2857" w:rsidRDefault="0025719A" w14:paraId="352DE021" w14:textId="114412DE">
      <w:pPr>
        <w:rPr>
          <w:ins w:author="Joseph Kalfus" w:date="2021-11-05T21:04:00Z" w:id="1249"/>
        </w:rPr>
      </w:pPr>
    </w:p>
    <w:p w:rsidR="0025719A" w:rsidP="00AC2857" w:rsidRDefault="0025719A" w14:paraId="038B988F" w14:textId="77777777">
      <w:pPr>
        <w:rPr>
          <w:ins w:author="Joseph Kalfus" w:date="2021-11-05T21:04:00Z" w:id="1250"/>
        </w:rPr>
      </w:pPr>
    </w:p>
    <w:p w:rsidR="0025719A" w:rsidP="00AC2857" w:rsidRDefault="0025719A" w14:paraId="50AC5768" w14:textId="77777777">
      <w:pPr>
        <w:rPr>
          <w:ins w:author="Joseph Kalfus" w:date="2021-11-05T21:04:00Z" w:id="1251"/>
        </w:rPr>
      </w:pPr>
    </w:p>
    <w:p w:rsidR="0025719A" w:rsidP="00AC2857" w:rsidRDefault="0025719A" w14:paraId="14602744" w14:textId="77777777">
      <w:pPr>
        <w:rPr>
          <w:ins w:author="Joseph Kalfus" w:date="2021-11-05T21:04:00Z" w:id="1252"/>
        </w:rPr>
      </w:pPr>
    </w:p>
    <w:p w:rsidR="0025719A" w:rsidP="00AC2857" w:rsidRDefault="0025719A" w14:paraId="097F09C8" w14:textId="77777777">
      <w:pPr>
        <w:rPr>
          <w:ins w:author="Joseph Kalfus" w:date="2021-11-05T21:03:00Z" w:id="1253"/>
        </w:rPr>
      </w:pPr>
    </w:p>
    <w:p w:rsidRPr="00954E8F" w:rsidR="0025719A" w:rsidP="0025719A" w:rsidRDefault="0025719A" w14:paraId="25FD74AA" w14:textId="5145F6EA">
      <w:pPr>
        <w:rPr>
          <w:ins w:author="Joseph Kalfus" w:date="2021-11-05T21:03:00Z" w:id="1254"/>
          <w:b/>
          <w:bCs/>
        </w:rPr>
      </w:pPr>
      <w:ins w:author="Joseph Kalfus" w:date="2021-11-05T21:03:00Z" w:id="125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256">
        <w:r w:rsidR="007502E6">
          <w:rPr>
            <w:b/>
            <w:bCs/>
            <w:noProof/>
          </w:rPr>
          <w:t>17</w:t>
        </w:r>
      </w:ins>
      <w:ins w:author="Joseph Kalfus" w:date="2021-11-05T21:03:00Z" w:id="1257">
        <w:r w:rsidRPr="00954E8F">
          <w:rPr>
            <w:b/>
            <w:bCs/>
          </w:rPr>
          <w:fldChar w:fldCharType="end"/>
        </w:r>
        <w:r w:rsidRPr="00954E8F">
          <w:rPr>
            <w:b/>
            <w:bCs/>
          </w:rPr>
          <w:t xml:space="preserve"> </w:t>
        </w:r>
      </w:ins>
    </w:p>
    <w:p w:rsidRPr="00954E8F" w:rsidR="0025719A" w:rsidP="0025719A" w:rsidRDefault="00017DD4" w14:paraId="07716817" w14:textId="15332142">
      <w:pPr>
        <w:rPr>
          <w:ins w:author="Joseph Kalfus" w:date="2021-11-05T21:03:00Z" w:id="1258"/>
          <w:i/>
          <w:iCs/>
        </w:rPr>
      </w:pPr>
      <w:ins w:author="Joseph Kalfus" w:date="2021-11-05T21:21:00Z" w:id="1259">
        <w:r>
          <w:rPr>
            <w:i/>
            <w:iCs/>
          </w:rPr>
          <w:t xml:space="preserve">Memory </w:t>
        </w:r>
      </w:ins>
      <w:ins w:author="Joseph Kalfus" w:date="2021-11-05T21:22:00Z" w:id="1260">
        <w:r>
          <w:rPr>
            <w:i/>
            <w:iCs/>
          </w:rPr>
          <w:t>Magic Splash Screen</w:t>
        </w:r>
      </w:ins>
    </w:p>
    <w:p w:rsidRPr="00AC2857" w:rsidR="0025719A" w:rsidP="00AC2857" w:rsidRDefault="0025719A" w14:paraId="0059DE65" w14:textId="3ACCB946">
      <w:pPr>
        <w:rPr>
          <w:ins w:author="Obinna Okonkwo" w:date="2021-11-05T23:28:00Z" w:id="1261"/>
        </w:rPr>
      </w:pPr>
      <w:ins w:author="Joseph Kalfus" w:date="2021-11-05T20:46:00Z" w:id="1262">
        <w:r>
          <w:rPr>
            <w:noProof/>
          </w:rPr>
          <w:drawing>
            <wp:inline distT="0" distB="0" distL="0" distR="0" wp14:anchorId="4C7B231B" wp14:editId="5654D73B">
              <wp:extent cx="2130552" cy="4562856"/>
              <wp:effectExtent l="0" t="0" r="3175" b="0"/>
              <wp:docPr id="17" name="Picture 1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cell phon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48AFA2BB" w:rsidP="215722F2" w:rsidRDefault="48AFA2BB" w14:paraId="6313DD33" w14:textId="1392739C">
      <w:pPr>
        <w:spacing w:line="480" w:lineRule="exact"/>
        <w:rPr>
          <w:ins w:author="Obinna Okonkwo" w:date="2021-11-05T23:29:00Z" w:id="1263"/>
        </w:rPr>
      </w:pPr>
      <w:ins w:author="Obinna Okonkwo" w:date="2021-11-05T23:29:00Z" w:id="1264">
        <w:r w:rsidDel="00E62578">
          <w:rPr>
            <w:noProof/>
          </w:rPr>
          <w:drawing>
            <wp:inline distT="0" distB="0" distL="0" distR="0" wp14:anchorId="1CF1B124" wp14:editId="044F2EC6">
              <wp:extent cx="2133600" cy="4572000"/>
              <wp:effectExtent l="0" t="0" r="0" b="0"/>
              <wp:docPr id="1134907192" name="Picture 113490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ins>
    </w:p>
    <w:p w:rsidRPr="00AC2857" w:rsidR="48AFA2BB" w:rsidRDefault="48AFA2BB" w14:paraId="571F0CE6" w14:textId="34C86D84">
      <w:pPr>
        <w:pStyle w:val="Heading2"/>
        <w:rPr>
          <w:ins w:author="Obinna Okonkwo" w:date="2021-11-05T23:29:00Z" w:id="1265"/>
        </w:rPr>
        <w:pPrChange w:author="Joseph Kalfus" w:date="2021-11-05T20:35:00Z" w:id="1266">
          <w:pPr>
            <w:spacing w:line="520" w:lineRule="exact"/>
          </w:pPr>
        </w:pPrChange>
      </w:pPr>
      <w:bookmarkStart w:name="_Toc87054584" w:id="1267"/>
      <w:ins w:author="Obinna Okonkwo" w:date="2021-11-05T23:29:00Z" w:id="1268">
        <w:r w:rsidRPr="00AC2857">
          <w:t>Onboarding Select Language Screen</w:t>
        </w:r>
        <w:bookmarkEnd w:id="1267"/>
      </w:ins>
    </w:p>
    <w:p w:rsidRPr="00AC2857" w:rsidR="215722F2" w:rsidRDefault="215722F2" w14:paraId="69C0E89B" w14:textId="7AE5F0C3">
      <w:pPr>
        <w:rPr>
          <w:ins w:author="Obinna Okonkwo" w:date="2021-11-05T23:29:00Z" w:id="1269"/>
          <w:rPrChange w:author="Joseph Kalfus" w:date="2021-11-05T20:27:00Z" w:id="1270">
            <w:rPr>
              <w:ins w:author="Obinna Okonkwo" w:date="2021-11-05T23:29:00Z" w:id="1271"/>
              <w:rFonts w:ascii="Times New Roman" w:hAnsi="Times New Roman" w:eastAsia="Times New Roman" w:cs="Times New Roman"/>
              <w:smallCaps/>
            </w:rPr>
          </w:rPrChange>
        </w:rPr>
        <w:pPrChange w:author="Joseph Kalfus" w:date="2021-11-05T20:27:00Z" w:id="1272">
          <w:pPr>
            <w:pStyle w:val="Heading2"/>
          </w:pPr>
        </w:pPrChange>
      </w:pPr>
    </w:p>
    <w:p w:rsidR="48AFA2BB" w:rsidP="00AC2857" w:rsidRDefault="48AFA2BB" w14:paraId="176AC158" w14:textId="7D8F2B2C">
      <w:pPr>
        <w:rPr>
          <w:ins w:author="Joseph Kalfus" w:date="2021-11-05T21:04:00Z" w:id="1273"/>
        </w:rPr>
      </w:pPr>
      <w:ins w:author="Obinna Okonkwo" w:date="2021-11-05T23:29:00Z" w:id="1274">
        <w:r w:rsidRPr="00AC2857">
          <w:rPr>
            <w:rPrChange w:author="Joseph Kalfus" w:date="2021-11-05T20:27:00Z" w:id="1275">
              <w:rPr>
                <w:sz w:val="24"/>
                <w:szCs w:val="24"/>
              </w:rPr>
            </w:rPrChange>
          </w:rPr>
          <w:t>The first screen after the splash introduction is the select language screen which begins the onboarding process. This allows the user to select the preferred language by clicking the dropdown button, as shown below. After selecting the language, the user can proceed to the next screen by selecting the next button.</w:t>
        </w:r>
      </w:ins>
    </w:p>
    <w:p w:rsidR="0025719A" w:rsidP="00AC2857" w:rsidRDefault="0025719A" w14:paraId="37195F06" w14:textId="77777777">
      <w:pPr>
        <w:rPr>
          <w:ins w:author="Joseph Kalfus" w:date="2021-11-05T21:04:00Z" w:id="1276"/>
        </w:rPr>
      </w:pPr>
    </w:p>
    <w:p w:rsidR="0025719A" w:rsidP="00AC2857" w:rsidRDefault="0025719A" w14:paraId="5209F0F6" w14:textId="77777777">
      <w:pPr>
        <w:rPr>
          <w:ins w:author="Joseph Kalfus" w:date="2021-11-05T21:14:00Z" w:id="1277"/>
        </w:rPr>
      </w:pPr>
    </w:p>
    <w:p w:rsidR="007B26DC" w:rsidP="00AC2857" w:rsidRDefault="007B26DC" w14:paraId="4E2C5E00" w14:textId="77777777">
      <w:pPr>
        <w:rPr>
          <w:ins w:author="Joseph Kalfus" w:date="2021-11-05T21:35:00Z" w:id="1278"/>
        </w:rPr>
      </w:pPr>
    </w:p>
    <w:p w:rsidR="003E2044" w:rsidP="00AC2857" w:rsidRDefault="003E2044" w14:paraId="5DF7C776" w14:textId="77777777">
      <w:pPr>
        <w:rPr>
          <w:ins w:author="Joseph Kalfus" w:date="2021-11-05T21:04:00Z" w:id="1279"/>
        </w:rPr>
      </w:pPr>
    </w:p>
    <w:p w:rsidRPr="00954E8F" w:rsidR="007B26DC" w:rsidP="007B26DC" w:rsidRDefault="007B26DC" w14:paraId="0E0CA728" w14:textId="1C319457">
      <w:pPr>
        <w:rPr>
          <w:ins w:author="Joseph Kalfus" w:date="2021-11-05T21:14:00Z" w:id="1280"/>
          <w:b/>
          <w:bCs/>
        </w:rPr>
      </w:pPr>
      <w:ins w:author="Joseph Kalfus" w:date="2021-11-05T21:14:00Z" w:id="128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282">
        <w:r w:rsidR="007502E6">
          <w:rPr>
            <w:b/>
            <w:bCs/>
            <w:noProof/>
          </w:rPr>
          <w:t>18</w:t>
        </w:r>
      </w:ins>
      <w:ins w:author="Joseph Kalfus" w:date="2021-11-05T21:14:00Z" w:id="1283">
        <w:r w:rsidRPr="00954E8F">
          <w:rPr>
            <w:b/>
            <w:bCs/>
          </w:rPr>
          <w:fldChar w:fldCharType="end"/>
        </w:r>
        <w:r w:rsidRPr="00954E8F">
          <w:rPr>
            <w:b/>
            <w:bCs/>
          </w:rPr>
          <w:t xml:space="preserve"> </w:t>
        </w:r>
      </w:ins>
    </w:p>
    <w:p w:rsidR="0025719A" w:rsidP="00AC2857" w:rsidRDefault="00017DD4" w14:paraId="31174237" w14:textId="390D80CD">
      <w:pPr>
        <w:rPr>
          <w:ins w:author="Joseph Kalfus" w:date="2021-11-05T21:04:00Z" w:id="1284"/>
        </w:rPr>
      </w:pPr>
      <w:ins w:author="Joseph Kalfus" w:date="2021-11-05T21:22:00Z" w:id="1285">
        <w:r>
          <w:rPr>
            <w:i/>
            <w:iCs/>
          </w:rPr>
          <w:t xml:space="preserve">Selecting the Primary Language for </w:t>
        </w:r>
      </w:ins>
      <w:ins w:author="Joseph Kalfus" w:date="2021-11-05T21:35:00Z" w:id="1286">
        <w:r w:rsidR="003E2044">
          <w:rPr>
            <w:i/>
            <w:iCs/>
          </w:rPr>
          <w:t>Application</w:t>
        </w:r>
      </w:ins>
    </w:p>
    <w:p w:rsidRPr="007B26DC" w:rsidR="0025719A" w:rsidP="007B26DC" w:rsidRDefault="0025719A" w14:paraId="5B17897E" w14:textId="665F1AD0">
      <w:pPr>
        <w:rPr>
          <w:ins w:author="Joseph Kalfus" w:date="2021-11-05T21:04:00Z" w:id="1287"/>
        </w:rPr>
      </w:pPr>
      <w:ins w:author="Obinna Okonkwo" w:date="2021-11-05T23:29:00Z" w:id="1288">
        <w:r w:rsidRPr="005F3DB7">
          <w:rPr>
            <w:noProof/>
          </w:rPr>
          <w:drawing>
            <wp:inline distT="0" distB="0" distL="0" distR="0" wp14:anchorId="1F011F3B" wp14:editId="46BC6333">
              <wp:extent cx="2121408" cy="4562856"/>
              <wp:effectExtent l="0" t="0" r="0" b="0"/>
              <wp:docPr id="2126786448" name="Picture 212678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121408" cy="4562856"/>
                      </a:xfrm>
                      <a:prstGeom prst="rect">
                        <a:avLst/>
                      </a:prstGeom>
                    </pic:spPr>
                  </pic:pic>
                </a:graphicData>
              </a:graphic>
            </wp:inline>
          </w:drawing>
        </w:r>
      </w:ins>
    </w:p>
    <w:p w:rsidRPr="00AC2857" w:rsidR="0025719A" w:rsidDel="0025719A" w:rsidP="00AC2857" w:rsidRDefault="0025719A" w14:paraId="382C35D3" w14:textId="5DC62E24">
      <w:pPr>
        <w:rPr>
          <w:ins w:author="Obinna Okonkwo" w:date="2021-11-05T23:29:00Z" w:id="1289"/>
          <w:del w:author="Joseph Kalfus" w:date="2021-11-05T21:04:00Z" w:id="1290"/>
          <w:rPrChange w:author="Joseph Kalfus" w:date="2021-11-05T20:27:00Z" w:id="1291">
            <w:rPr>
              <w:ins w:author="Obinna Okonkwo" w:date="2021-11-05T23:29:00Z" w:id="1292"/>
              <w:del w:author="Joseph Kalfus" w:date="2021-11-05T21:04:00Z" w:id="1293"/>
              <w:sz w:val="24"/>
              <w:szCs w:val="24"/>
            </w:rPr>
          </w:rPrChange>
        </w:rPr>
      </w:pPr>
    </w:p>
    <w:p w:rsidR="48AFA2BB" w:rsidRDefault="48AFA2BB" w14:paraId="63C793BE" w14:textId="390DAD87">
      <w:pPr>
        <w:rPr>
          <w:ins w:author="Obinna Okonkwo" w:date="2021-11-05T23:29:00Z" w:id="1294"/>
        </w:rPr>
        <w:pPrChange w:author="Joseph Kalfus" w:date="2021-11-05T21:04:00Z" w:id="1295">
          <w:pPr>
            <w:spacing w:line="480" w:lineRule="exact"/>
          </w:pPr>
        </w:pPrChange>
      </w:pPr>
    </w:p>
    <w:p w:rsidR="0008254D" w:rsidP="0090554E" w:rsidRDefault="29A952BA" w14:paraId="0BA56578" w14:textId="773A3191">
      <w:pPr>
        <w:rPr>
          <w:ins w:author="Joseph Kalfus" w:date="2021-11-05T21:04:00Z" w:id="1296"/>
        </w:rPr>
      </w:pPr>
      <w:ins w:author="Obinna Okonkwo" w:date="2021-11-05T23:36:00Z" w:id="1297">
        <w:r w:rsidRPr="0090554E">
          <w:t xml:space="preserve">When the user clicks the dropdown button on the select language screen, the user </w:t>
        </w:r>
        <w:del w:author="Joseph Kalfus" w:date="2021-11-05T21:51:00Z" w:id="1298">
          <w:r w:rsidRPr="0090554E" w:rsidDel="00B35FBF">
            <w:delText>is able to</w:delText>
          </w:r>
        </w:del>
      </w:ins>
      <w:ins w:author="Joseph Kalfus" w:date="2021-11-05T21:51:00Z" w:id="1299">
        <w:r w:rsidRPr="0090554E" w:rsidR="00B35FBF">
          <w:t>can</w:t>
        </w:r>
      </w:ins>
      <w:ins w:author="Obinna Okonkwo" w:date="2021-11-05T23:36:00Z" w:id="1300">
        <w:r w:rsidRPr="0090554E">
          <w:t xml:space="preserve"> change the default language, as shown below. These languages are English, Spanish (Castilian), Portuguese, Chinese, and Arabic; English is the default languag</w:t>
        </w:r>
      </w:ins>
      <w:del w:author="Joseph Kalfus" w:date="2021-11-05T20:48:00Z" w:id="1301">
        <w:r w:rsidDel="0008254D" w:rsidR="0008254D">
          <w:rPr>
            <w:noProof/>
          </w:rPr>
          <w:drawing>
            <wp:inline distT="0" distB="0" distL="0" distR="0" wp14:anchorId="00A65EEF" wp14:editId="09949FD0">
              <wp:extent cx="2133600" cy="45720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del>
      <w:ins w:author="Obinna Okonkwo" w:date="2021-11-05T23:36:00Z" w:id="1302">
        <w:r w:rsidRPr="0090554E">
          <w:t>e.</w:t>
        </w:r>
      </w:ins>
    </w:p>
    <w:p w:rsidR="0025719A" w:rsidP="0090554E" w:rsidRDefault="0025719A" w14:paraId="42D68394" w14:textId="77777777">
      <w:pPr>
        <w:rPr>
          <w:ins w:author="Joseph Kalfus" w:date="2021-11-05T21:04:00Z" w:id="1303"/>
        </w:rPr>
      </w:pPr>
    </w:p>
    <w:p w:rsidR="0025719A" w:rsidP="0090554E" w:rsidRDefault="0025719A" w14:paraId="52809126" w14:textId="77777777">
      <w:pPr>
        <w:rPr>
          <w:ins w:author="Joseph Kalfus" w:date="2021-11-05T21:04:00Z" w:id="1304"/>
        </w:rPr>
      </w:pPr>
    </w:p>
    <w:p w:rsidR="0025719A" w:rsidP="0090554E" w:rsidRDefault="0025719A" w14:paraId="34CA75C0" w14:textId="77777777">
      <w:pPr>
        <w:rPr>
          <w:ins w:author="Joseph Kalfus" w:date="2021-11-05T21:04:00Z" w:id="1305"/>
        </w:rPr>
      </w:pPr>
    </w:p>
    <w:p w:rsidR="0025719A" w:rsidP="0090554E" w:rsidRDefault="0025719A" w14:paraId="6FF55DA2" w14:textId="77777777">
      <w:pPr>
        <w:rPr>
          <w:ins w:author="Joseph Kalfus" w:date="2021-11-05T21:04:00Z" w:id="1306"/>
        </w:rPr>
      </w:pPr>
    </w:p>
    <w:p w:rsidR="0025719A" w:rsidP="0090554E" w:rsidRDefault="0025719A" w14:paraId="05FE6CE5" w14:textId="77777777">
      <w:pPr>
        <w:rPr>
          <w:ins w:author="Joseph Kalfus" w:date="2021-11-05T21:04:00Z" w:id="1307"/>
        </w:rPr>
      </w:pPr>
    </w:p>
    <w:p w:rsidR="0025719A" w:rsidP="0090554E" w:rsidRDefault="0025719A" w14:paraId="03B7D7F5" w14:textId="77777777">
      <w:pPr>
        <w:rPr>
          <w:ins w:author="Joseph Kalfus" w:date="2021-11-05T21:04:00Z" w:id="1308"/>
        </w:rPr>
      </w:pPr>
    </w:p>
    <w:p w:rsidR="0025719A" w:rsidP="0090554E" w:rsidRDefault="0025719A" w14:paraId="77EA0EC7" w14:textId="77777777">
      <w:pPr>
        <w:rPr>
          <w:ins w:author="Joseph Kalfus" w:date="2021-11-05T21:04:00Z" w:id="1309"/>
        </w:rPr>
      </w:pPr>
    </w:p>
    <w:p w:rsidRPr="00954E8F" w:rsidR="0025719A" w:rsidP="0025719A" w:rsidRDefault="0025719A" w14:paraId="4D9D4CFB" w14:textId="7D6CB470">
      <w:pPr>
        <w:rPr>
          <w:ins w:author="Joseph Kalfus" w:date="2021-11-05T21:04:00Z" w:id="1310"/>
          <w:b/>
          <w:bCs/>
        </w:rPr>
      </w:pPr>
      <w:ins w:author="Joseph Kalfus" w:date="2021-11-05T21:04:00Z" w:id="131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312">
        <w:r w:rsidR="007502E6">
          <w:rPr>
            <w:b/>
            <w:bCs/>
            <w:noProof/>
          </w:rPr>
          <w:t>19</w:t>
        </w:r>
      </w:ins>
      <w:ins w:author="Joseph Kalfus" w:date="2021-11-05T21:04:00Z" w:id="1313">
        <w:r w:rsidRPr="00954E8F">
          <w:rPr>
            <w:b/>
            <w:bCs/>
          </w:rPr>
          <w:fldChar w:fldCharType="end"/>
        </w:r>
        <w:r w:rsidRPr="00954E8F">
          <w:rPr>
            <w:b/>
            <w:bCs/>
          </w:rPr>
          <w:t xml:space="preserve"> </w:t>
        </w:r>
      </w:ins>
    </w:p>
    <w:p w:rsidR="0025719A" w:rsidP="0090554E" w:rsidRDefault="00767F75" w14:paraId="4822D56D" w14:textId="62F4D958">
      <w:pPr>
        <w:rPr>
          <w:ins w:author="Joseph Kalfus" w:date="2021-11-05T20:49:00Z" w:id="1314"/>
        </w:rPr>
      </w:pPr>
      <w:ins w:author="Joseph Kalfus" w:date="2021-11-05T21:22:00Z" w:id="1315">
        <w:r>
          <w:rPr>
            <w:i/>
            <w:iCs/>
          </w:rPr>
          <w:t>Displaying a Different Language for Application</w:t>
        </w:r>
      </w:ins>
    </w:p>
    <w:p w:rsidRPr="0090554E" w:rsidR="29A952BA" w:rsidP="0090554E" w:rsidRDefault="00E62578" w14:paraId="16BF5F05" w14:textId="0E57676F">
      <w:pPr>
        <w:rPr>
          <w:ins w:author="Obinna Okonkwo" w:date="2021-11-05T23:36:00Z" w:id="1316"/>
        </w:rPr>
      </w:pPr>
      <w:ins w:author="Joseph Kalfus" w:date="2021-11-05T20:48:00Z" w:id="1317">
        <w:r w:rsidRPr="00E62578">
          <w:rPr>
            <w:noProof/>
          </w:rPr>
          <w:t xml:space="preserve"> </w:t>
        </w:r>
      </w:ins>
      <w:ins w:author="Joseph Kalfus" w:date="2021-11-05T20:50:00Z" w:id="1318">
        <w:r w:rsidR="00EE5F40">
          <w:rPr>
            <w:noProof/>
          </w:rPr>
          <w:drawing>
            <wp:inline distT="0" distB="0" distL="0" distR="0" wp14:anchorId="4A27C572" wp14:editId="5A416569">
              <wp:extent cx="2130552" cy="4565469"/>
              <wp:effectExtent l="0" t="0" r="317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30552" cy="4565469"/>
                      </a:xfrm>
                      <a:prstGeom prst="rect">
                        <a:avLst/>
                      </a:prstGeom>
                    </pic:spPr>
                  </pic:pic>
                </a:graphicData>
              </a:graphic>
            </wp:inline>
          </w:drawing>
        </w:r>
      </w:ins>
    </w:p>
    <w:p w:rsidR="29A952BA" w:rsidP="215722F2" w:rsidRDefault="29A952BA" w14:paraId="56FBBC62" w14:textId="2562DB3B">
      <w:pPr>
        <w:spacing w:line="480" w:lineRule="exact"/>
        <w:rPr>
          <w:ins w:author="Obinna Okonkwo" w:date="2021-11-05T23:36:00Z" w:id="1319"/>
        </w:rPr>
      </w:pPr>
    </w:p>
    <w:p w:rsidRPr="0090554E" w:rsidR="29A952BA" w:rsidP="0090554E" w:rsidRDefault="29A952BA" w14:paraId="6FABEC67" w14:textId="1C0F9AF2">
      <w:pPr>
        <w:rPr>
          <w:ins w:author="Obinna Okonkwo" w:date="2021-11-05T23:36:00Z" w:id="1320"/>
        </w:rPr>
      </w:pPr>
      <w:ins w:author="Obinna Okonkwo" w:date="2021-11-05T23:36:00Z" w:id="1321">
        <w:r w:rsidRPr="0090554E">
          <w:t>When the user selects a different language on the select language screen, the text will be translated on the screen, as shown below. Below, the language has been changed to Chinese which will be reflected throughout the entire application.</w:t>
        </w:r>
      </w:ins>
    </w:p>
    <w:p w:rsidR="29A952BA" w:rsidP="215722F2" w:rsidRDefault="29A952BA" w14:paraId="00402C0F" w14:textId="027666A9">
      <w:pPr>
        <w:spacing w:line="480" w:lineRule="exact"/>
        <w:rPr>
          <w:ins w:author="Obinna Okonkwo" w:date="2021-11-05T23:37:00Z" w:id="1322"/>
        </w:rPr>
      </w:pPr>
      <w:ins w:author="Obinna Okonkwo" w:date="2021-11-05T23:37:00Z" w:id="1323">
        <w:r w:rsidDel="00E62578">
          <w:rPr>
            <w:noProof/>
          </w:rPr>
          <w:drawing>
            <wp:inline distT="0" distB="0" distL="0" distR="0" wp14:anchorId="370BBCBF" wp14:editId="1A131B29">
              <wp:extent cx="2133600" cy="4572000"/>
              <wp:effectExtent l="0" t="0" r="0" b="0"/>
              <wp:docPr id="238656256" name="Picture 23865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ins>
    </w:p>
    <w:p w:rsidRPr="0090554E" w:rsidR="29A952BA" w:rsidRDefault="29A952BA" w14:paraId="3921AC96" w14:textId="71BC8755">
      <w:pPr>
        <w:pStyle w:val="Heading2"/>
        <w:rPr>
          <w:ins w:author="Obinna Okonkwo" w:date="2021-11-05T23:37:00Z" w:id="1324"/>
        </w:rPr>
        <w:pPrChange w:author="Joseph Kalfus" w:date="2021-11-05T20:36:00Z" w:id="1325">
          <w:pPr>
            <w:spacing w:line="520" w:lineRule="exact"/>
          </w:pPr>
        </w:pPrChange>
      </w:pPr>
      <w:bookmarkStart w:name="_Toc87054585" w:id="1326"/>
      <w:ins w:author="Obinna Okonkwo" w:date="2021-11-05T23:37:00Z" w:id="1327">
        <w:r w:rsidRPr="0090554E">
          <w:t>Onboarding Permission Screen</w:t>
        </w:r>
        <w:bookmarkEnd w:id="1326"/>
      </w:ins>
    </w:p>
    <w:p w:rsidR="215722F2" w:rsidRDefault="215722F2" w14:paraId="63A30D14" w14:textId="651B78AC">
      <w:pPr>
        <w:rPr>
          <w:ins w:author="Obinna Okonkwo" w:date="2021-11-05T23:37:00Z" w:id="1328"/>
          <w:rPrChange w:author="Obinna Okonkwo" w:date="2021-11-05T23:37:00Z" w:id="1329">
            <w:rPr>
              <w:ins w:author="Obinna Okonkwo" w:date="2021-11-05T23:37:00Z" w:id="1330"/>
              <w:rFonts w:ascii="Times New Roman" w:hAnsi="Times New Roman" w:eastAsia="Times New Roman" w:cs="Times New Roman"/>
              <w:smallCaps/>
            </w:rPr>
          </w:rPrChange>
        </w:rPr>
        <w:pPrChange w:author="Obinna Okonkwo" w:date="2021-11-05T23:37:00Z" w:id="1331">
          <w:pPr>
            <w:pStyle w:val="Heading2"/>
          </w:pPr>
        </w:pPrChange>
      </w:pPr>
    </w:p>
    <w:p w:rsidR="29A952BA" w:rsidP="0090554E" w:rsidRDefault="29A952BA" w14:paraId="3D1167C4" w14:textId="7A818E84">
      <w:pPr>
        <w:rPr>
          <w:ins w:author="Joseph Kalfus" w:date="2021-11-05T21:04:00Z" w:id="1332"/>
        </w:rPr>
      </w:pPr>
      <w:ins w:author="Obinna Okonkwo" w:date="2021-11-05T23:37:00Z" w:id="1333">
        <w:r w:rsidRPr="0090554E">
          <w:t>If the user does not allow the application to access the microphone, the user will see the warning message “features will be limited without allowing access to your microphone”, as shown below, and the user can press the next button and proceed with restrictions.</w:t>
        </w:r>
      </w:ins>
    </w:p>
    <w:p w:rsidR="0025719A" w:rsidP="0090554E" w:rsidRDefault="0025719A" w14:paraId="15490991" w14:textId="77777777">
      <w:pPr>
        <w:rPr>
          <w:ins w:author="Joseph Kalfus" w:date="2021-11-05T21:04:00Z" w:id="1334"/>
        </w:rPr>
      </w:pPr>
    </w:p>
    <w:p w:rsidRPr="00954E8F" w:rsidR="007B26DC" w:rsidP="007B26DC" w:rsidRDefault="007B26DC" w14:paraId="469A700F" w14:textId="5395A449">
      <w:pPr>
        <w:rPr>
          <w:ins w:author="Joseph Kalfus" w:date="2021-11-05T21:14:00Z" w:id="1335"/>
          <w:b/>
          <w:bCs/>
        </w:rPr>
      </w:pPr>
      <w:ins w:author="Joseph Kalfus" w:date="2021-11-05T21:14:00Z" w:id="1336">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337">
        <w:r w:rsidR="007502E6">
          <w:rPr>
            <w:b/>
            <w:bCs/>
            <w:noProof/>
          </w:rPr>
          <w:t>20</w:t>
        </w:r>
      </w:ins>
      <w:ins w:author="Joseph Kalfus" w:date="2021-11-05T21:14:00Z" w:id="1338">
        <w:r w:rsidRPr="00954E8F">
          <w:rPr>
            <w:b/>
            <w:bCs/>
          </w:rPr>
          <w:fldChar w:fldCharType="end"/>
        </w:r>
        <w:r w:rsidRPr="00954E8F">
          <w:rPr>
            <w:b/>
            <w:bCs/>
          </w:rPr>
          <w:t xml:space="preserve"> </w:t>
        </w:r>
      </w:ins>
    </w:p>
    <w:p w:rsidR="0025719A" w:rsidP="0090554E" w:rsidRDefault="00767F75" w14:paraId="11ABF318" w14:textId="51F42241">
      <w:pPr>
        <w:rPr>
          <w:ins w:author="Joseph Kalfus" w:date="2021-11-05T21:04:00Z" w:id="1339"/>
        </w:rPr>
      </w:pPr>
      <w:ins w:author="Joseph Kalfus" w:date="2021-11-05T21:23:00Z" w:id="1340">
        <w:r>
          <w:rPr>
            <w:i/>
            <w:iCs/>
          </w:rPr>
          <w:t>The Language Options of Application</w:t>
        </w:r>
      </w:ins>
    </w:p>
    <w:p w:rsidRPr="007B26DC" w:rsidR="0025719A" w:rsidP="007B26DC" w:rsidRDefault="0025719A" w14:paraId="4337EC93" w14:textId="7ABC971F">
      <w:pPr>
        <w:rPr>
          <w:ins w:author="Joseph Kalfus" w:date="2021-11-05T21:04:00Z" w:id="1341"/>
          <w:rPrChange w:author="Joseph Kalfus" w:date="2021-11-05T21:14:00Z" w:id="1342">
            <w:rPr>
              <w:ins w:author="Joseph Kalfus" w:date="2021-11-05T21:04:00Z" w:id="1343"/>
              <w:i/>
              <w:iCs/>
            </w:rPr>
          </w:rPrChange>
        </w:rPr>
      </w:pPr>
      <w:ins w:author="Obinna Okonkwo" w:date="2021-11-05T23:38:00Z" w:id="1344">
        <w:del w:author="Joseph Kalfus" w:date="2021-11-05T21:05:00Z" w:id="1345">
          <w:r w:rsidRPr="005F3DB7" w:rsidDel="0025719A">
            <w:rPr>
              <w:noProof/>
            </w:rPr>
            <w:drawing>
              <wp:anchor distT="91440" distB="91440" distL="114300" distR="114300" simplePos="0" relativeHeight="251658241" behindDoc="0" locked="0" layoutInCell="1" allowOverlap="1" wp14:anchorId="3A6E97F8" wp14:editId="714A16CA">
                <wp:simplePos x="0" y="0"/>
                <wp:positionH relativeFrom="column">
                  <wp:posOffset>1837622</wp:posOffset>
                </wp:positionH>
                <wp:positionV relativeFrom="paragraph">
                  <wp:posOffset>2151285</wp:posOffset>
                </wp:positionV>
                <wp:extent cx="2130552" cy="4565469"/>
                <wp:effectExtent l="0" t="0" r="3175" b="0"/>
                <wp:wrapTopAndBottom/>
                <wp:docPr id="518504529" name="Picture 51850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30552" cy="4565469"/>
                        </a:xfrm>
                        <a:prstGeom prst="rect">
                          <a:avLst/>
                        </a:prstGeom>
                      </pic:spPr>
                    </pic:pic>
                  </a:graphicData>
                </a:graphic>
                <wp14:sizeRelH relativeFrom="margin">
                  <wp14:pctWidth>0</wp14:pctWidth>
                </wp14:sizeRelH>
              </wp:anchor>
            </w:drawing>
          </w:r>
        </w:del>
      </w:ins>
      <w:ins w:author="Obinna Okonkwo" w:date="2021-11-05T23:36:00Z" w:id="1346">
        <w:r w:rsidRPr="005F3DB7">
          <w:rPr>
            <w:noProof/>
          </w:rPr>
          <w:drawing>
            <wp:inline distT="0" distB="0" distL="0" distR="0" wp14:anchorId="0A4B6E30" wp14:editId="203F0489">
              <wp:extent cx="2130552" cy="4562856"/>
              <wp:effectExtent l="0" t="0" r="3175" b="0"/>
              <wp:docPr id="1296500602" name="Picture 129650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Pr="0090554E" w:rsidR="0025719A" w:rsidP="0090554E" w:rsidRDefault="0025719A" w14:paraId="4C11E0A8" w14:textId="1949FE69">
      <w:pPr>
        <w:rPr>
          <w:ins w:author="Obinna Okonkwo" w:date="2021-11-05T23:37:00Z" w:id="1347"/>
        </w:rPr>
      </w:pPr>
    </w:p>
    <w:p w:rsidR="4CE2A60D" w:rsidP="215722F2" w:rsidRDefault="4CE2A60D" w14:paraId="1E9AFA16" w14:textId="547DEEB3">
      <w:pPr>
        <w:spacing w:line="480" w:lineRule="exact"/>
        <w:rPr>
          <w:ins w:author="Obinna Okonkwo" w:date="2021-11-05T23:29:00Z" w:id="1348"/>
        </w:rPr>
      </w:pPr>
    </w:p>
    <w:p w:rsidR="4CE2A60D" w:rsidP="0090554E" w:rsidRDefault="4CE2A60D" w14:paraId="799BE17D" w14:textId="41EB8AEE">
      <w:pPr>
        <w:rPr>
          <w:ins w:author="Joseph Kalfus" w:date="2021-11-05T21:10:00Z" w:id="1349"/>
        </w:rPr>
      </w:pPr>
      <w:ins w:author="Obinna Okonkwo" w:date="2021-11-05T23:39:00Z" w:id="1350">
        <w:r w:rsidRPr="0090554E">
          <w:t>If the user allows the application to access the microphone, the “features will be limited without allowing access to your microphone” message will disappear, as shown below, and the user can press the next button and proceed without restrictions.</w:t>
        </w:r>
      </w:ins>
    </w:p>
    <w:p w:rsidR="00287BDB" w:rsidP="0090554E" w:rsidRDefault="00287BDB" w14:paraId="151FC6A8" w14:textId="77777777">
      <w:pPr>
        <w:rPr>
          <w:ins w:author="Joseph Kalfus" w:date="2021-11-05T21:23:00Z" w:id="1351"/>
        </w:rPr>
      </w:pPr>
    </w:p>
    <w:p w:rsidR="00767F75" w:rsidP="0090554E" w:rsidRDefault="00767F75" w14:paraId="79AD1DBA" w14:textId="77777777">
      <w:pPr>
        <w:rPr>
          <w:ins w:author="Joseph Kalfus" w:date="2021-11-05T21:23:00Z" w:id="1352"/>
        </w:rPr>
      </w:pPr>
    </w:p>
    <w:p w:rsidR="00767F75" w:rsidP="0090554E" w:rsidRDefault="00767F75" w14:paraId="1D1889EC" w14:textId="77777777">
      <w:pPr>
        <w:rPr>
          <w:ins w:author="Joseph Kalfus" w:date="2021-11-05T21:23:00Z" w:id="1353"/>
        </w:rPr>
      </w:pPr>
    </w:p>
    <w:p w:rsidR="00767F75" w:rsidP="0090554E" w:rsidRDefault="00767F75" w14:paraId="4C5B1E5D" w14:textId="77777777">
      <w:pPr>
        <w:rPr>
          <w:ins w:author="Joseph Kalfus" w:date="2021-11-05T21:23:00Z" w:id="1354"/>
        </w:rPr>
      </w:pPr>
    </w:p>
    <w:p w:rsidR="00767F75" w:rsidP="0090554E" w:rsidRDefault="00767F75" w14:paraId="40A7B9E8" w14:textId="77777777">
      <w:pPr>
        <w:rPr>
          <w:ins w:author="Joseph Kalfus" w:date="2021-11-05T21:36:00Z" w:id="1355"/>
        </w:rPr>
      </w:pPr>
    </w:p>
    <w:p w:rsidR="003E2044" w:rsidP="0090554E" w:rsidRDefault="003E2044" w14:paraId="3CA5ABA0" w14:textId="77777777">
      <w:pPr>
        <w:rPr>
          <w:ins w:author="Joseph Kalfus" w:date="2021-11-05T21:05:00Z" w:id="1356"/>
        </w:rPr>
      </w:pPr>
    </w:p>
    <w:p w:rsidRPr="00954E8F" w:rsidR="0025719A" w:rsidP="0025719A" w:rsidRDefault="0025719A" w14:paraId="280389C5" w14:textId="3687D707">
      <w:pPr>
        <w:rPr>
          <w:ins w:author="Joseph Kalfus" w:date="2021-11-05T21:07:00Z" w:id="1357"/>
          <w:b/>
          <w:bCs/>
        </w:rPr>
      </w:pPr>
      <w:ins w:author="Joseph Kalfus" w:date="2021-11-05T21:07:00Z" w:id="1358">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359">
        <w:r w:rsidR="007502E6">
          <w:rPr>
            <w:b/>
            <w:bCs/>
            <w:noProof/>
          </w:rPr>
          <w:t>21</w:t>
        </w:r>
      </w:ins>
      <w:ins w:author="Joseph Kalfus" w:date="2021-11-05T21:07:00Z" w:id="1360">
        <w:r w:rsidRPr="00954E8F">
          <w:rPr>
            <w:b/>
            <w:bCs/>
          </w:rPr>
          <w:fldChar w:fldCharType="end"/>
        </w:r>
        <w:r w:rsidRPr="00954E8F">
          <w:rPr>
            <w:b/>
            <w:bCs/>
          </w:rPr>
          <w:t xml:space="preserve"> </w:t>
        </w:r>
      </w:ins>
    </w:p>
    <w:p w:rsidRPr="00954E8F" w:rsidR="0025719A" w:rsidP="0025719A" w:rsidRDefault="00767F75" w14:paraId="2AC91858" w14:textId="3205F147">
      <w:pPr>
        <w:rPr>
          <w:ins w:author="Joseph Kalfus" w:date="2021-11-05T21:07:00Z" w:id="1361"/>
          <w:i/>
          <w:iCs/>
        </w:rPr>
      </w:pPr>
      <w:ins w:author="Joseph Kalfus" w:date="2021-11-05T21:23:00Z" w:id="1362">
        <w:r>
          <w:rPr>
            <w:i/>
            <w:iCs/>
          </w:rPr>
          <w:t>Requesting Access to Smartphone Microphone</w:t>
        </w:r>
      </w:ins>
    </w:p>
    <w:p w:rsidR="0025719A" w:rsidP="0090554E" w:rsidRDefault="0025719A" w14:paraId="4AAD6578" w14:textId="37B8386B">
      <w:pPr>
        <w:rPr>
          <w:ins w:author="Joseph Kalfus" w:date="2021-11-05T21:23:00Z" w:id="1363"/>
        </w:rPr>
      </w:pPr>
      <w:ins w:author="Joseph Kalfus" w:date="2021-11-05T21:05:00Z" w:id="1364">
        <w:r>
          <w:rPr>
            <w:noProof/>
          </w:rPr>
          <w:drawing>
            <wp:inline distT="0" distB="0" distL="0" distR="0" wp14:anchorId="2BF1E96B" wp14:editId="5F3771EC">
              <wp:extent cx="2130552" cy="4562856"/>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00767F75" w:rsidP="0090554E" w:rsidRDefault="00767F75" w14:paraId="57D670C7" w14:textId="77777777">
      <w:pPr>
        <w:rPr>
          <w:ins w:author="Joseph Kalfus" w:date="2021-11-05T21:23:00Z" w:id="1365"/>
        </w:rPr>
      </w:pPr>
    </w:p>
    <w:p w:rsidR="00767F75" w:rsidP="0090554E" w:rsidRDefault="00767F75" w14:paraId="29CEB781" w14:textId="77777777">
      <w:pPr>
        <w:rPr>
          <w:ins w:author="Joseph Kalfus" w:date="2021-11-05T21:23:00Z" w:id="1366"/>
        </w:rPr>
      </w:pPr>
    </w:p>
    <w:p w:rsidR="00767F75" w:rsidP="0090554E" w:rsidRDefault="00767F75" w14:paraId="5F8A4A6B" w14:textId="77777777">
      <w:pPr>
        <w:rPr>
          <w:ins w:author="Joseph Kalfus" w:date="2021-11-05T21:23:00Z" w:id="1367"/>
        </w:rPr>
      </w:pPr>
    </w:p>
    <w:p w:rsidR="00767F75" w:rsidP="0090554E" w:rsidRDefault="00767F75" w14:paraId="126AD4A5" w14:textId="77777777">
      <w:pPr>
        <w:rPr>
          <w:ins w:author="Joseph Kalfus" w:date="2021-11-05T21:23:00Z" w:id="1368"/>
        </w:rPr>
      </w:pPr>
    </w:p>
    <w:p w:rsidR="00767F75" w:rsidP="0090554E" w:rsidRDefault="00767F75" w14:paraId="5C60B9B1" w14:textId="77777777">
      <w:pPr>
        <w:rPr>
          <w:ins w:author="Joseph Kalfus" w:date="2021-11-05T21:23:00Z" w:id="1369"/>
        </w:rPr>
      </w:pPr>
    </w:p>
    <w:p w:rsidR="00767F75" w:rsidP="0090554E" w:rsidRDefault="00767F75" w14:paraId="48DE4F79" w14:textId="77777777">
      <w:pPr>
        <w:rPr>
          <w:ins w:author="Joseph Kalfus" w:date="2021-11-05T21:23:00Z" w:id="1370"/>
        </w:rPr>
      </w:pPr>
    </w:p>
    <w:p w:rsidR="00767F75" w:rsidP="0090554E" w:rsidRDefault="00767F75" w14:paraId="3185FC66" w14:textId="77777777">
      <w:pPr>
        <w:rPr>
          <w:ins w:author="Joseph Kalfus" w:date="2021-11-05T21:23:00Z" w:id="1371"/>
        </w:rPr>
      </w:pPr>
    </w:p>
    <w:p w:rsidR="00767F75" w:rsidP="0090554E" w:rsidRDefault="00767F75" w14:paraId="70A73066" w14:textId="77777777">
      <w:pPr>
        <w:rPr>
          <w:ins w:author="Joseph Kalfus" w:date="2021-11-05T21:23:00Z" w:id="1372"/>
        </w:rPr>
      </w:pPr>
    </w:p>
    <w:p w:rsidR="00767F75" w:rsidP="0090554E" w:rsidRDefault="00767F75" w14:paraId="28F3CFB0" w14:textId="77777777">
      <w:pPr>
        <w:rPr>
          <w:ins w:author="Joseph Kalfus" w:date="2021-11-05T21:23:00Z" w:id="1373"/>
        </w:rPr>
      </w:pPr>
    </w:p>
    <w:p w:rsidR="00767F75" w:rsidP="0090554E" w:rsidRDefault="00767F75" w14:paraId="33FA6955" w14:textId="77777777">
      <w:pPr>
        <w:rPr>
          <w:ins w:author="Joseph Kalfus" w:date="2021-11-05T21:23:00Z" w:id="1374"/>
        </w:rPr>
      </w:pPr>
    </w:p>
    <w:p w:rsidRPr="00954E8F" w:rsidR="00767F75" w:rsidP="00767F75" w:rsidRDefault="00767F75" w14:paraId="6E0DFC1F" w14:textId="49161AA5">
      <w:pPr>
        <w:rPr>
          <w:ins w:author="Joseph Kalfus" w:date="2021-11-05T21:23:00Z" w:id="1375"/>
          <w:b/>
          <w:bCs/>
        </w:rPr>
      </w:pPr>
      <w:ins w:author="Joseph Kalfus" w:date="2021-11-05T21:23:00Z" w:id="1376">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377">
        <w:r w:rsidR="007502E6">
          <w:rPr>
            <w:b/>
            <w:bCs/>
            <w:noProof/>
          </w:rPr>
          <w:t>22</w:t>
        </w:r>
      </w:ins>
      <w:ins w:author="Joseph Kalfus" w:date="2021-11-05T21:23:00Z" w:id="1378">
        <w:r w:rsidRPr="00954E8F">
          <w:rPr>
            <w:b/>
            <w:bCs/>
          </w:rPr>
          <w:fldChar w:fldCharType="end"/>
        </w:r>
        <w:r w:rsidRPr="00954E8F">
          <w:rPr>
            <w:b/>
            <w:bCs/>
          </w:rPr>
          <w:t xml:space="preserve"> </w:t>
        </w:r>
      </w:ins>
    </w:p>
    <w:p w:rsidRPr="00954E8F" w:rsidR="00767F75" w:rsidP="00767F75" w:rsidRDefault="00767F75" w14:paraId="298E1119" w14:textId="77777777">
      <w:pPr>
        <w:rPr>
          <w:ins w:author="Joseph Kalfus" w:date="2021-11-05T21:23:00Z" w:id="1379"/>
          <w:i/>
          <w:iCs/>
        </w:rPr>
      </w:pPr>
      <w:ins w:author="Joseph Kalfus" w:date="2021-11-05T21:23:00Z" w:id="1380">
        <w:r>
          <w:rPr>
            <w:i/>
            <w:iCs/>
          </w:rPr>
          <w:t>Requesting Access to Smartphone Microphone</w:t>
        </w:r>
      </w:ins>
    </w:p>
    <w:p w:rsidRPr="0090554E" w:rsidR="00767F75" w:rsidDel="003E2044" w:rsidP="0090554E" w:rsidRDefault="00767F75" w14:paraId="6C938BF0" w14:textId="77777777">
      <w:pPr>
        <w:rPr>
          <w:ins w:author="Obinna Okonkwo" w:date="2021-11-05T23:39:00Z" w:id="1381"/>
          <w:del w:author="Joseph Kalfus" w:date="2021-11-05T21:36:00Z" w:id="1382"/>
        </w:rPr>
      </w:pPr>
    </w:p>
    <w:p w:rsidR="4CE2A60D" w:rsidP="215722F2" w:rsidRDefault="0025719A" w14:paraId="73C0E63A" w14:textId="31592E6C">
      <w:pPr>
        <w:spacing w:line="480" w:lineRule="exact"/>
        <w:rPr>
          <w:ins w:author="Obinna Okonkwo" w:date="2021-11-05T23:39:00Z" w:id="1383"/>
        </w:rPr>
      </w:pPr>
      <w:ins w:author="Obinna Okonkwo" w:date="2021-11-05T23:39:00Z" w:id="1384">
        <w:r>
          <w:rPr>
            <w:noProof/>
          </w:rPr>
          <w:drawing>
            <wp:anchor distT="91440" distB="91440" distL="114300" distR="114300" simplePos="0" relativeHeight="251658242" behindDoc="0" locked="0" layoutInCell="1" allowOverlap="1" wp14:anchorId="1B56B3F2" wp14:editId="5E3C0108">
              <wp:simplePos x="0" y="0"/>
              <wp:positionH relativeFrom="column">
                <wp:posOffset>105707</wp:posOffset>
              </wp:positionH>
              <wp:positionV relativeFrom="paragraph">
                <wp:posOffset>-216</wp:posOffset>
              </wp:positionV>
              <wp:extent cx="2130552" cy="4565469"/>
              <wp:effectExtent l="0" t="0" r="3175" b="0"/>
              <wp:wrapTopAndBottom/>
              <wp:docPr id="172729942" name="Picture 17272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30552" cy="4565469"/>
                      </a:xfrm>
                      <a:prstGeom prst="rect">
                        <a:avLst/>
                      </a:prstGeom>
                    </pic:spPr>
                  </pic:pic>
                </a:graphicData>
              </a:graphic>
              <wp14:sizeRelH relativeFrom="margin">
                <wp14:pctWidth>0</wp14:pctWidth>
              </wp14:sizeRelH>
            </wp:anchor>
          </w:drawing>
        </w:r>
      </w:ins>
    </w:p>
    <w:p w:rsidR="4CE2A60D" w:rsidP="0090554E" w:rsidRDefault="4CE2A60D" w14:paraId="3F0A6884" w14:textId="0DCFBE23">
      <w:pPr>
        <w:rPr>
          <w:ins w:author="Joseph Kalfus" w:date="2021-11-05T21:08:00Z" w:id="1385"/>
        </w:rPr>
      </w:pPr>
      <w:ins w:author="Obinna Okonkwo" w:date="2021-11-05T23:39:00Z" w:id="1386">
        <w:r w:rsidRPr="0090554E">
          <w:t>When the user selects “YES,” and clicks the next button to proceed to the next screen, a window will appear, as shown below, asking the user to allow/deny access to record audio. The user can either allow or deny.</w:t>
        </w:r>
      </w:ins>
    </w:p>
    <w:p w:rsidR="0025719A" w:rsidP="0090554E" w:rsidRDefault="0025719A" w14:paraId="58D187AC" w14:textId="77777777">
      <w:pPr>
        <w:rPr>
          <w:ins w:author="Joseph Kalfus" w:date="2021-11-05T21:08:00Z" w:id="1387"/>
        </w:rPr>
      </w:pPr>
    </w:p>
    <w:p w:rsidR="0025719A" w:rsidP="0090554E" w:rsidRDefault="0025719A" w14:paraId="5ABBD910" w14:textId="77777777">
      <w:pPr>
        <w:rPr>
          <w:ins w:author="Joseph Kalfus" w:date="2021-11-05T21:08:00Z" w:id="1388"/>
        </w:rPr>
      </w:pPr>
    </w:p>
    <w:p w:rsidR="0025719A" w:rsidP="0090554E" w:rsidRDefault="0025719A" w14:paraId="4C20BEAD" w14:textId="77777777">
      <w:pPr>
        <w:rPr>
          <w:ins w:author="Joseph Kalfus" w:date="2021-11-05T21:08:00Z" w:id="1389"/>
        </w:rPr>
      </w:pPr>
    </w:p>
    <w:p w:rsidR="0025719A" w:rsidP="0090554E" w:rsidRDefault="0025719A" w14:paraId="56940552" w14:textId="4F3445E7">
      <w:pPr>
        <w:rPr>
          <w:ins w:author="Joseph Kalfus" w:date="2021-11-05T21:09:00Z" w:id="1390"/>
        </w:rPr>
      </w:pPr>
    </w:p>
    <w:p w:rsidR="0025719A" w:rsidP="0090554E" w:rsidRDefault="0025719A" w14:paraId="7ECDF1BD" w14:textId="77777777">
      <w:pPr>
        <w:rPr>
          <w:ins w:author="Joseph Kalfus" w:date="2021-11-05T21:08:00Z" w:id="1391"/>
        </w:rPr>
      </w:pPr>
    </w:p>
    <w:p w:rsidR="0025719A" w:rsidP="0090554E" w:rsidRDefault="0025719A" w14:paraId="6A2C082F" w14:textId="77777777">
      <w:pPr>
        <w:rPr>
          <w:ins w:author="Joseph Kalfus" w:date="2021-11-05T21:08:00Z" w:id="1392"/>
        </w:rPr>
      </w:pPr>
    </w:p>
    <w:p w:rsidR="0025719A" w:rsidP="0090554E" w:rsidRDefault="0025719A" w14:paraId="66682805" w14:textId="77777777">
      <w:pPr>
        <w:rPr>
          <w:ins w:author="Joseph Kalfus" w:date="2021-11-05T21:08:00Z" w:id="1393"/>
        </w:rPr>
      </w:pPr>
    </w:p>
    <w:p w:rsidRPr="00954E8F" w:rsidR="0025719A" w:rsidP="0025719A" w:rsidRDefault="0025719A" w14:paraId="2375B280" w14:textId="4B4ECA2A">
      <w:pPr>
        <w:rPr>
          <w:ins w:author="Joseph Kalfus" w:date="2021-11-05T21:09:00Z" w:id="1394"/>
          <w:b/>
          <w:bCs/>
        </w:rPr>
      </w:pPr>
      <w:ins w:author="Joseph Kalfus" w:date="2021-11-05T21:09:00Z" w:id="139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396">
        <w:r w:rsidR="007502E6">
          <w:rPr>
            <w:b/>
            <w:bCs/>
            <w:noProof/>
          </w:rPr>
          <w:t>23</w:t>
        </w:r>
      </w:ins>
      <w:ins w:author="Joseph Kalfus" w:date="2021-11-05T21:09:00Z" w:id="1397">
        <w:r w:rsidRPr="00954E8F">
          <w:rPr>
            <w:b/>
            <w:bCs/>
          </w:rPr>
          <w:fldChar w:fldCharType="end"/>
        </w:r>
        <w:r w:rsidRPr="00954E8F">
          <w:rPr>
            <w:b/>
            <w:bCs/>
          </w:rPr>
          <w:t xml:space="preserve"> </w:t>
        </w:r>
      </w:ins>
    </w:p>
    <w:p w:rsidRPr="00954E8F" w:rsidR="0025719A" w:rsidP="0025719A" w:rsidRDefault="00767F75" w14:paraId="754DA0F4" w14:textId="3128EC38">
      <w:pPr>
        <w:rPr>
          <w:ins w:author="Joseph Kalfus" w:date="2021-11-05T21:09:00Z" w:id="1398"/>
          <w:i/>
          <w:iCs/>
        </w:rPr>
      </w:pPr>
      <w:ins w:author="Joseph Kalfus" w:date="2021-11-05T21:24:00Z" w:id="1399">
        <w:r>
          <w:rPr>
            <w:i/>
            <w:iCs/>
          </w:rPr>
          <w:t xml:space="preserve">Asking for </w:t>
        </w:r>
        <w:r w:rsidR="00186CE2">
          <w:rPr>
            <w:i/>
            <w:iCs/>
          </w:rPr>
          <w:t>Audio Recording</w:t>
        </w:r>
      </w:ins>
    </w:p>
    <w:p w:rsidRPr="0090554E" w:rsidR="0025719A" w:rsidP="0090554E" w:rsidRDefault="0025719A" w14:paraId="6017DC35" w14:textId="676A6AB4">
      <w:pPr>
        <w:rPr>
          <w:ins w:author="Obinna Okonkwo" w:date="2021-11-05T23:39:00Z" w:id="1400"/>
        </w:rPr>
      </w:pPr>
      <w:ins w:author="Obinna Okonkwo" w:date="2021-11-05T23:44:00Z" w:id="1401">
        <w:del w:author="Joseph Kalfus" w:date="2021-11-05T21:08:00Z" w:id="1402">
          <w:r w:rsidDel="0025719A">
            <w:rPr>
              <w:noProof/>
            </w:rPr>
            <w:drawing>
              <wp:anchor distT="91440" distB="91440" distL="114300" distR="114300" simplePos="0" relativeHeight="251658243" behindDoc="0" locked="0" layoutInCell="1" allowOverlap="1" wp14:anchorId="6AD6AD81" wp14:editId="07420676">
                <wp:simplePos x="0" y="0"/>
                <wp:positionH relativeFrom="column">
                  <wp:posOffset>3151383</wp:posOffset>
                </wp:positionH>
                <wp:positionV relativeFrom="paragraph">
                  <wp:posOffset>479141</wp:posOffset>
                </wp:positionV>
                <wp:extent cx="2130552" cy="4565469"/>
                <wp:effectExtent l="0" t="0" r="3175" b="0"/>
                <wp:wrapTopAndBottom/>
                <wp:docPr id="1196688594" name="Picture 119668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30552" cy="4565469"/>
                        </a:xfrm>
                        <a:prstGeom prst="rect">
                          <a:avLst/>
                        </a:prstGeom>
                      </pic:spPr>
                    </pic:pic>
                  </a:graphicData>
                </a:graphic>
                <wp14:sizeRelH relativeFrom="margin">
                  <wp14:pctWidth>0</wp14:pctWidth>
                </wp14:sizeRelH>
              </wp:anchor>
            </w:drawing>
          </w:r>
        </w:del>
      </w:ins>
      <w:ins w:author="Obinna Okonkwo" w:date="2021-11-05T23:39:00Z" w:id="1403">
        <w:r>
          <w:rPr>
            <w:noProof/>
          </w:rPr>
          <w:drawing>
            <wp:inline distT="0" distB="0" distL="0" distR="0" wp14:anchorId="037F29CE" wp14:editId="2E1A0FAC">
              <wp:extent cx="2130552" cy="4562856"/>
              <wp:effectExtent l="0" t="0" r="3175" b="0"/>
              <wp:docPr id="461578765" name="Picture 46157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4CE2A60D" w:rsidP="215722F2" w:rsidRDefault="4CE2A60D" w14:paraId="42870558" w14:textId="14107176">
      <w:pPr>
        <w:spacing w:line="480" w:lineRule="exact"/>
        <w:rPr>
          <w:ins w:author="Obinna Okonkwo" w:date="2021-11-05T23:26:00Z" w:id="1404"/>
        </w:rPr>
      </w:pPr>
    </w:p>
    <w:p w:rsidRPr="000F5E57" w:rsidR="0B8625BB" w:rsidRDefault="0B8625BB" w14:paraId="6D34EFCB" w14:textId="0763370F">
      <w:pPr>
        <w:pStyle w:val="Heading2"/>
        <w:rPr>
          <w:ins w:author="Obinna Okonkwo" w:date="2021-11-05T23:43:00Z" w:id="1405"/>
        </w:rPr>
        <w:pPrChange w:author="Joseph Kalfus" w:date="2021-11-05T20:36:00Z" w:id="1406">
          <w:pPr>
            <w:spacing w:line="520" w:lineRule="exact"/>
          </w:pPr>
        </w:pPrChange>
      </w:pPr>
      <w:bookmarkStart w:name="_Toc87054586" w:id="1407"/>
      <w:ins w:author="Obinna Okonkwo" w:date="2021-11-05T23:43:00Z" w:id="1408">
        <w:r w:rsidRPr="000F5E57">
          <w:t>Onboarding Introduction Screen</w:t>
        </w:r>
        <w:bookmarkEnd w:id="1407"/>
      </w:ins>
    </w:p>
    <w:p w:rsidRPr="000F5E57" w:rsidR="0B8625BB" w:rsidP="000F5E57" w:rsidRDefault="0B8625BB" w14:paraId="275DB9E2" w14:textId="119EBBCE">
      <w:pPr>
        <w:rPr>
          <w:ins w:author="Obinna Okonkwo" w:date="2021-11-05T23:43:00Z" w:id="1409"/>
        </w:rPr>
      </w:pPr>
      <w:ins w:author="Obinna Okonkwo" w:date="2021-11-05T23:43:00Z" w:id="1410">
        <w:r w:rsidRPr="000F5E57">
          <w:t xml:space="preserve">The onboarding introduction screen has several videos that will give the user a comprehensive overview/walkthrough of how to use the application, as shown </w:t>
        </w:r>
      </w:ins>
      <w:ins w:author="Obinna Okonkwo" w:date="2021-11-05T23:44:00Z" w:id="1411">
        <w:r w:rsidRPr="000F5E57">
          <w:t>below</w:t>
        </w:r>
      </w:ins>
      <w:ins w:author="Obinna Okonkwo" w:date="2021-11-05T23:43:00Z" w:id="1412">
        <w:r w:rsidRPr="000F5E57">
          <w:t>.</w:t>
        </w:r>
      </w:ins>
    </w:p>
    <w:p w:rsidR="0B8625BB" w:rsidP="215722F2" w:rsidRDefault="0B8625BB" w14:paraId="5DAF51F6" w14:textId="72429946">
      <w:pPr>
        <w:spacing w:line="480" w:lineRule="exact"/>
        <w:rPr>
          <w:ins w:author="Joseph Kalfus" w:date="2021-11-05T21:13:00Z" w:id="1413"/>
        </w:rPr>
      </w:pPr>
    </w:p>
    <w:p w:rsidR="007B26DC" w:rsidP="215722F2" w:rsidRDefault="007B26DC" w14:paraId="18FC3BA0" w14:textId="77777777">
      <w:pPr>
        <w:spacing w:line="480" w:lineRule="exact"/>
        <w:rPr>
          <w:ins w:author="Joseph Kalfus" w:date="2021-11-05T21:24:00Z" w:id="1414"/>
        </w:rPr>
      </w:pPr>
    </w:p>
    <w:p w:rsidR="00186CE2" w:rsidP="215722F2" w:rsidRDefault="00186CE2" w14:paraId="77DA4CCE" w14:textId="77777777">
      <w:pPr>
        <w:spacing w:line="480" w:lineRule="exact"/>
        <w:rPr>
          <w:ins w:author="Obinna Okonkwo" w:date="2021-11-05T23:43:00Z" w:id="1415"/>
        </w:rPr>
      </w:pPr>
    </w:p>
    <w:p w:rsidR="215722F2" w:rsidRDefault="215722F2" w14:paraId="4C9FFA7F" w14:textId="09B4C931">
      <w:pPr>
        <w:spacing w:line="480" w:lineRule="exact"/>
        <w:rPr>
          <w:ins w:author="Joseph Kalfus" w:date="2021-11-05T21:36:00Z" w:id="1416"/>
        </w:rPr>
      </w:pPr>
    </w:p>
    <w:p w:rsidR="003E2044" w:rsidRDefault="003E2044" w14:paraId="7DF75058" w14:textId="77777777">
      <w:pPr>
        <w:spacing w:line="480" w:lineRule="exact"/>
        <w:rPr>
          <w:ins w:author="Joseph Kalfus" w:date="2021-11-05T21:11:00Z" w:id="1417"/>
        </w:rPr>
      </w:pPr>
    </w:p>
    <w:p w:rsidRPr="00954E8F" w:rsidR="007B26DC" w:rsidP="007B26DC" w:rsidRDefault="007B26DC" w14:paraId="35E951B1" w14:textId="57BCFC2D">
      <w:pPr>
        <w:rPr>
          <w:ins w:author="Joseph Kalfus" w:date="2021-11-05T21:13:00Z" w:id="1418"/>
          <w:b/>
          <w:bCs/>
        </w:rPr>
      </w:pPr>
      <w:ins w:author="Joseph Kalfus" w:date="2021-11-05T21:13:00Z" w:id="1419">
        <w:r w:rsidRPr="00954E8F">
          <w:rPr>
            <w:b/>
            <w:bCs/>
          </w:rPr>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420">
        <w:r w:rsidR="007502E6">
          <w:rPr>
            <w:b/>
            <w:bCs/>
            <w:noProof/>
          </w:rPr>
          <w:t>24</w:t>
        </w:r>
      </w:ins>
      <w:ins w:author="Joseph Kalfus" w:date="2021-11-05T21:13:00Z" w:id="1421">
        <w:r w:rsidRPr="00954E8F">
          <w:rPr>
            <w:b/>
            <w:bCs/>
          </w:rPr>
          <w:fldChar w:fldCharType="end"/>
        </w:r>
        <w:r w:rsidRPr="00954E8F">
          <w:rPr>
            <w:b/>
            <w:bCs/>
          </w:rPr>
          <w:t xml:space="preserve"> </w:t>
        </w:r>
      </w:ins>
    </w:p>
    <w:p w:rsidR="00766D4A" w:rsidRDefault="00186CE2" w14:paraId="62F00447" w14:textId="5536432F">
      <w:pPr>
        <w:rPr>
          <w:ins w:author="Joseph Kalfus" w:date="2021-11-05T21:11:00Z" w:id="1422"/>
        </w:rPr>
        <w:pPrChange w:author="Joseph Kalfus" w:date="2021-11-05T21:24:00Z" w:id="1423">
          <w:pPr>
            <w:spacing w:line="480" w:lineRule="exact"/>
          </w:pPr>
        </w:pPrChange>
      </w:pPr>
      <w:ins w:author="Joseph Kalfus" w:date="2021-11-05T21:24:00Z" w:id="1424">
        <w:r>
          <w:rPr>
            <w:i/>
            <w:iCs/>
          </w:rPr>
          <w:t>Application Home Screen</w:t>
        </w:r>
      </w:ins>
    </w:p>
    <w:p w:rsidRPr="007B26DC" w:rsidR="00766D4A" w:rsidP="007B26DC" w:rsidRDefault="00766D4A" w14:paraId="15DFA172" w14:textId="1EEF288C">
      <w:pPr>
        <w:rPr>
          <w:ins w:author="Joseph Kalfus" w:date="2021-11-05T21:11:00Z" w:id="1425"/>
        </w:rPr>
      </w:pPr>
      <w:ins w:author="Obinna Okonkwo" w:date="2021-11-05T23:49:00Z" w:id="1426">
        <w:r w:rsidRPr="005F3DB7">
          <w:rPr>
            <w:noProof/>
          </w:rPr>
          <w:drawing>
            <wp:inline distT="0" distB="0" distL="0" distR="0" wp14:anchorId="6EF28D0B" wp14:editId="3C94F654">
              <wp:extent cx="2130552" cy="4562856"/>
              <wp:effectExtent l="0" t="0" r="3175" b="0"/>
              <wp:docPr id="1225741956" name="Picture 122574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00766D4A" w:rsidRDefault="00766D4A" w14:paraId="5ED8F15C" w14:textId="77777777">
      <w:pPr>
        <w:spacing w:line="480" w:lineRule="exact"/>
        <w:rPr>
          <w:ins w:author="Obinna Okonkwo" w:date="2021-11-05T23:43:00Z" w:id="1427"/>
        </w:rPr>
        <w:pPrChange w:author="Obinna Okonkwo" w:date="2021-11-05T23:43:00Z" w:id="1428">
          <w:pPr/>
        </w:pPrChange>
      </w:pPr>
    </w:p>
    <w:p w:rsidRPr="000F5E57" w:rsidR="0B8625BB" w:rsidRDefault="0B8625BB" w14:paraId="23F47602" w14:textId="596C23F0">
      <w:pPr>
        <w:pStyle w:val="Heading2"/>
        <w:rPr>
          <w:ins w:author="Obinna Okonkwo" w:date="2021-11-05T23:43:00Z" w:id="1429"/>
        </w:rPr>
        <w:pPrChange w:author="Joseph Kalfus" w:date="2021-11-05T20:36:00Z" w:id="1430">
          <w:pPr>
            <w:spacing w:line="520" w:lineRule="exact"/>
          </w:pPr>
        </w:pPrChange>
      </w:pPr>
      <w:ins w:author="Obinna Okonkwo" w:date="2021-11-05T23:43:00Z" w:id="1431">
        <w:del w:author="Joseph Kalfus" w:date="2021-11-05T20:37:00Z" w:id="1432">
          <w:r w:rsidRPr="000F5E57" w:rsidDel="000F5E57">
            <w:delText xml:space="preserve">4.5 </w:delText>
          </w:r>
        </w:del>
        <w:bookmarkStart w:name="_Toc87054587" w:id="1433"/>
        <w:r w:rsidRPr="000F5E57">
          <w:t>Onboarding Home Screen</w:t>
        </w:r>
        <w:bookmarkEnd w:id="1433"/>
      </w:ins>
    </w:p>
    <w:p w:rsidRPr="000F5E57" w:rsidR="0B8625BB" w:rsidDel="003E2044" w:rsidP="000F5E57" w:rsidRDefault="0B8625BB" w14:paraId="7FA56B17" w14:textId="267B6937">
      <w:pPr>
        <w:rPr>
          <w:ins w:author="Obinna Okonkwo" w:date="2021-11-05T23:43:00Z" w:id="1434"/>
          <w:del w:author="Joseph Kalfus" w:date="2021-11-05T21:36:00Z" w:id="1435"/>
        </w:rPr>
      </w:pPr>
      <w:ins w:author="Obinna Okonkwo" w:date="2021-11-05T23:43:00Z" w:id="1436">
        <w:r w:rsidRPr="000F5E57">
          <w:t xml:space="preserve">The last onboarding screen is the onboarding home screen, as shown </w:t>
        </w:r>
      </w:ins>
      <w:ins w:author="Obinna Okonkwo" w:date="2021-11-05T23:49:00Z" w:id="1437">
        <w:r w:rsidRPr="000F5E57" w:rsidR="5DE648FB">
          <w:t>below</w:t>
        </w:r>
      </w:ins>
      <w:ins w:author="Obinna Okonkwo" w:date="2021-11-05T23:43:00Z" w:id="1438">
        <w:r w:rsidRPr="000F5E57">
          <w:t xml:space="preserve">. This screen asks the user’s preference to create notes: speaking into the </w:t>
        </w:r>
        <w:del w:author="Joseph Kalfus" w:date="2021-11-05T21:52:00Z" w:id="1439">
          <w:r w:rsidRPr="000F5E57" w:rsidDel="00B35FBF">
            <w:delText>microphone, or</w:delText>
          </w:r>
        </w:del>
      </w:ins>
      <w:ins w:author="Joseph Kalfus" w:date="2021-11-05T21:52:00Z" w:id="1440">
        <w:r w:rsidRPr="000F5E57" w:rsidR="00B35FBF">
          <w:t>microphone or</w:t>
        </w:r>
      </w:ins>
      <w:ins w:author="Obinna Okonkwo" w:date="2021-11-05T23:43:00Z" w:id="1441">
        <w:r w:rsidRPr="000F5E57">
          <w:t xml:space="preserve"> texting the note with the keypad. If the user did not allow the application access to the device’s microphone, the speak option will not work.</w:t>
        </w:r>
      </w:ins>
    </w:p>
    <w:p w:rsidR="31C66166" w:rsidDel="003E2044" w:rsidP="215722F2" w:rsidRDefault="31C66166" w14:paraId="0060EB5C" w14:textId="4CD03E56">
      <w:pPr>
        <w:spacing w:line="480" w:lineRule="exact"/>
        <w:rPr>
          <w:ins w:author="Obinna Okonkwo" w:date="2021-11-05T23:43:00Z" w:id="1442"/>
          <w:del w:author="Joseph Kalfus" w:date="2021-11-05T21:36:00Z" w:id="1443"/>
        </w:rPr>
      </w:pPr>
    </w:p>
    <w:p w:rsidR="215722F2" w:rsidP="003E2044" w:rsidRDefault="215722F2" w14:paraId="2E511838" w14:textId="1942A245">
      <w:pPr>
        <w:rPr>
          <w:ins w:author="Obinna Okonkwo" w:date="2021-11-05T23:43:00Z" w:id="1444"/>
        </w:rPr>
      </w:pPr>
    </w:p>
    <w:p w:rsidRPr="000F5E57" w:rsidR="0B8625BB" w:rsidRDefault="0B8625BB" w14:paraId="16FE04A4" w14:textId="4C00E7EC">
      <w:pPr>
        <w:pStyle w:val="Heading2"/>
        <w:rPr>
          <w:ins w:author="Obinna Okonkwo" w:date="2021-11-05T23:43:00Z" w:id="1445"/>
        </w:rPr>
        <w:pPrChange w:author="Joseph Kalfus" w:date="2021-11-05T20:37:00Z" w:id="1446">
          <w:pPr>
            <w:spacing w:line="520" w:lineRule="exact"/>
          </w:pPr>
        </w:pPrChange>
      </w:pPr>
      <w:ins w:author="Obinna Okonkwo" w:date="2021-11-05T23:43:00Z" w:id="1447">
        <w:del w:author="Joseph Kalfus" w:date="2021-11-05T20:37:00Z" w:id="1448">
          <w:r w:rsidRPr="000F5E57" w:rsidDel="000F5E57">
            <w:delText xml:space="preserve">4.6 </w:delText>
          </w:r>
        </w:del>
        <w:bookmarkStart w:name="_Toc87054588" w:id="1449"/>
        <w:r w:rsidRPr="000F5E57">
          <w:t>Home Screen</w:t>
        </w:r>
        <w:bookmarkEnd w:id="1449"/>
      </w:ins>
    </w:p>
    <w:p w:rsidR="0B8625BB" w:rsidP="000F5E57" w:rsidRDefault="0B8625BB" w14:paraId="66EDE642" w14:textId="41C0F314">
      <w:pPr>
        <w:rPr>
          <w:ins w:author="Joseph Kalfus" w:date="2021-11-05T21:36:00Z" w:id="1450"/>
        </w:rPr>
      </w:pPr>
      <w:ins w:author="Obinna Okonkwo" w:date="2021-11-05T23:43:00Z" w:id="1451">
        <w:r w:rsidRPr="000F5E57">
          <w:t xml:space="preserve">Onboarding is complete and </w:t>
        </w:r>
      </w:ins>
      <w:ins w:author="Obinna Okonkwo" w:date="2021-11-05T23:49:00Z" w:id="1452">
        <w:r w:rsidRPr="000F5E57" w:rsidR="2211746C">
          <w:t xml:space="preserve">the figure shown below, </w:t>
        </w:r>
      </w:ins>
      <w:ins w:author="Obinna Okonkwo" w:date="2021-11-05T23:43:00Z" w:id="1453">
        <w:r w:rsidRPr="000F5E57">
          <w:t>shows the official home screen. There is a microphone at the bottom of the screen that the user can press to record a note. The top navigation icons (from left to right) are the notifications screen, checklist, and calendar. The bottom navigation (from left to right) is the access the menu and notes screens.</w:t>
        </w:r>
      </w:ins>
    </w:p>
    <w:p w:rsidR="003E2044" w:rsidP="000F5E57" w:rsidRDefault="003E2044" w14:paraId="0DF518F3" w14:textId="77777777">
      <w:pPr>
        <w:rPr>
          <w:ins w:author="Joseph Kalfus" w:date="2021-11-05T21:11:00Z" w:id="1454"/>
        </w:rPr>
      </w:pPr>
    </w:p>
    <w:p w:rsidRPr="00954E8F" w:rsidR="002223B6" w:rsidP="002223B6" w:rsidRDefault="002223B6" w14:paraId="3D863407" w14:textId="17D03976">
      <w:pPr>
        <w:rPr>
          <w:ins w:author="Joseph Kalfus" w:date="2021-11-05T21:11:00Z" w:id="1455"/>
          <w:b/>
          <w:bCs/>
        </w:rPr>
      </w:pPr>
      <w:ins w:author="Joseph Kalfus" w:date="2021-11-05T21:11:00Z" w:id="1456">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457">
        <w:r w:rsidR="007502E6">
          <w:rPr>
            <w:b/>
            <w:bCs/>
            <w:noProof/>
          </w:rPr>
          <w:t>25</w:t>
        </w:r>
      </w:ins>
      <w:ins w:author="Joseph Kalfus" w:date="2021-11-05T21:11:00Z" w:id="1458">
        <w:r w:rsidRPr="00954E8F">
          <w:rPr>
            <w:b/>
            <w:bCs/>
          </w:rPr>
          <w:fldChar w:fldCharType="end"/>
        </w:r>
        <w:r w:rsidRPr="00954E8F">
          <w:rPr>
            <w:b/>
            <w:bCs/>
          </w:rPr>
          <w:t xml:space="preserve"> </w:t>
        </w:r>
      </w:ins>
    </w:p>
    <w:p w:rsidR="00186CE2" w:rsidP="00186CE2" w:rsidRDefault="00186CE2" w14:paraId="77A0834C" w14:textId="77777777">
      <w:pPr>
        <w:rPr>
          <w:ins w:author="Joseph Kalfus" w:date="2021-11-05T21:25:00Z" w:id="1459"/>
        </w:rPr>
      </w:pPr>
      <w:ins w:author="Joseph Kalfus" w:date="2021-11-05T21:25:00Z" w:id="1460">
        <w:r>
          <w:rPr>
            <w:i/>
            <w:iCs/>
          </w:rPr>
          <w:t>Application Home Screen</w:t>
        </w:r>
      </w:ins>
    </w:p>
    <w:p w:rsidRPr="000F5E57" w:rsidR="002223B6" w:rsidDel="003E2044" w:rsidP="000F5E57" w:rsidRDefault="002223B6" w14:paraId="128907C1" w14:textId="223A2E6B">
      <w:pPr>
        <w:rPr>
          <w:ins w:author="Obinna Okonkwo" w:date="2021-11-05T23:43:00Z" w:id="1461"/>
          <w:del w:author="Joseph Kalfus" w:date="2021-11-05T21:36:00Z" w:id="1462"/>
        </w:rPr>
      </w:pPr>
      <w:ins w:author="Obinna Okonkwo" w:date="2021-11-05T23:49:00Z" w:id="1463">
        <w:r>
          <w:rPr>
            <w:noProof/>
          </w:rPr>
          <w:drawing>
            <wp:inline distT="0" distB="0" distL="0" distR="0" wp14:anchorId="3988F6E0" wp14:editId="74550527">
              <wp:extent cx="2130552" cy="4562856"/>
              <wp:effectExtent l="0" t="0" r="3175" b="0"/>
              <wp:docPr id="1113800045" name="Picture 11138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30552" cy="4562856"/>
                      </a:xfrm>
                      <a:prstGeom prst="rect">
                        <a:avLst/>
                      </a:prstGeom>
                    </pic:spPr>
                  </pic:pic>
                </a:graphicData>
              </a:graphic>
            </wp:inline>
          </w:drawing>
        </w:r>
      </w:ins>
    </w:p>
    <w:p w:rsidR="72DA7DFB" w:rsidDel="003E2044" w:rsidP="215722F2" w:rsidRDefault="72DA7DFB" w14:paraId="0295DD12" w14:textId="6DF30D86">
      <w:pPr>
        <w:spacing w:line="480" w:lineRule="exact"/>
        <w:rPr>
          <w:ins w:author="Obinna Okonkwo" w:date="2021-11-05T23:43:00Z" w:id="1464"/>
          <w:del w:author="Joseph Kalfus" w:date="2021-11-05T21:36:00Z" w:id="1465"/>
        </w:rPr>
      </w:pPr>
    </w:p>
    <w:p w:rsidR="215722F2" w:rsidDel="003E2044" w:rsidRDefault="215722F2" w14:paraId="6670AF4B" w14:textId="1252F369">
      <w:pPr>
        <w:spacing w:line="480" w:lineRule="exact"/>
        <w:rPr>
          <w:ins w:author="Obinna Okonkwo" w:date="2021-11-05T23:43:00Z" w:id="1466"/>
          <w:del w:author="Joseph Kalfus" w:date="2021-11-05T21:36:00Z" w:id="1467"/>
        </w:rPr>
        <w:pPrChange w:author="Obinna Okonkwo" w:date="2021-11-05T23:43:00Z" w:id="1468">
          <w:pPr/>
        </w:pPrChange>
      </w:pPr>
    </w:p>
    <w:p w:rsidR="215722F2" w:rsidDel="003E2044" w:rsidP="215722F2" w:rsidRDefault="215722F2" w14:paraId="1D7C9029" w14:textId="7E192572">
      <w:pPr>
        <w:rPr>
          <w:del w:author="Joseph Kalfus" w:date="2021-11-05T21:36:00Z" w:id="1469"/>
          <w:rFonts w:ascii="Times New Roman" w:hAnsi="Times New Roman" w:eastAsia="Times New Roman" w:cs="Times New Roman"/>
          <w:color w:val="2F5496" w:themeColor="accent1" w:themeShade="BF"/>
          <w:sz w:val="26"/>
          <w:szCs w:val="26"/>
        </w:rPr>
      </w:pPr>
    </w:p>
    <w:p w:rsidRPr="00BA4104" w:rsidR="00BA4104" w:rsidP="003E2044" w:rsidRDefault="00BA4104" w14:paraId="76CA4258" w14:textId="4EB8E645">
      <w:pPr>
        <w:rPr>
          <w:highlight w:val="yellow"/>
        </w:rPr>
      </w:pPr>
    </w:p>
    <w:p w:rsidR="007D04BF" w:rsidRDefault="007D04BF" w14:paraId="2BDF6399" w14:textId="77777777">
      <w:pPr>
        <w:rPr>
          <w:ins w:author="Joseph Kalfus" w:date="2021-11-05T21:37:00Z" w:id="1470"/>
          <w:rFonts w:asciiTheme="majorHAnsi" w:hAnsiTheme="majorHAnsi" w:eastAsiaTheme="majorEastAsia" w:cstheme="majorBidi"/>
          <w:color w:val="2F5496" w:themeColor="accent1" w:themeShade="BF"/>
          <w:sz w:val="32"/>
          <w:szCs w:val="32"/>
        </w:rPr>
      </w:pPr>
      <w:ins w:author="Joseph Kalfus" w:date="2021-11-05T21:37:00Z" w:id="1471">
        <w:r>
          <w:br w:type="page"/>
        </w:r>
      </w:ins>
    </w:p>
    <w:p w:rsidRPr="000F5E57" w:rsidR="00BA4104" w:rsidRDefault="00BA4104" w14:paraId="78EBED45" w14:textId="2EFF634B">
      <w:pPr>
        <w:pStyle w:val="Heading1"/>
        <w:rPr>
          <w:ins w:author="Malik Webster" w:date="2021-11-03T07:40:00Z" w:id="1472"/>
        </w:rPr>
        <w:pPrChange w:author="Joseph Kalfus" w:date="2021-11-05T20:37:00Z" w:id="1473">
          <w:pPr>
            <w:pStyle w:val="Heading1"/>
            <w:numPr>
              <w:numId w:val="35"/>
            </w:numPr>
            <w:spacing w:before="0"/>
            <w:ind w:left="720"/>
          </w:pPr>
        </w:pPrChange>
      </w:pPr>
      <w:bookmarkStart w:name="_Toc87054589" w:id="1474"/>
      <w:r w:rsidRPr="000F5E57">
        <w:rPr>
          <w:rPrChange w:author="Joseph Kalfus" w:date="2021-11-05T20:37:00Z" w:id="1475">
            <w:rPr>
              <w:rFonts w:ascii="Times New Roman" w:hAnsi="Times New Roman" w:eastAsia="Times New Roman" w:cs="Times New Roman"/>
              <w:sz w:val="28"/>
              <w:szCs w:val="28"/>
            </w:rPr>
          </w:rPrChange>
        </w:rPr>
        <w:lastRenderedPageBreak/>
        <w:t>Step</w:t>
      </w:r>
      <w:del w:author="Joseph Kalfus" w:date="2021-11-05T20:38:00Z" w:id="1476">
        <w:r w:rsidRPr="000F5E57" w:rsidDel="00E92550">
          <w:rPr>
            <w:rPrChange w:author="Joseph Kalfus" w:date="2021-11-05T20:37:00Z" w:id="1477">
              <w:rPr>
                <w:rFonts w:ascii="Times New Roman" w:hAnsi="Times New Roman" w:eastAsia="Times New Roman" w:cs="Times New Roman"/>
                <w:sz w:val="28"/>
                <w:szCs w:val="28"/>
              </w:rPr>
            </w:rPrChange>
          </w:rPr>
          <w:delText xml:space="preserve"> </w:delText>
        </w:r>
      </w:del>
      <w:r w:rsidRPr="000F5E57">
        <w:rPr>
          <w:rPrChange w:author="Joseph Kalfus" w:date="2021-11-05T20:37:00Z" w:id="1478">
            <w:rPr>
              <w:rFonts w:ascii="Times New Roman" w:hAnsi="Times New Roman" w:eastAsia="Times New Roman" w:cs="Times New Roman"/>
              <w:sz w:val="28"/>
              <w:szCs w:val="28"/>
            </w:rPr>
          </w:rPrChange>
        </w:rPr>
        <w:t>-by</w:t>
      </w:r>
      <w:ins w:author="Joseph Kalfus" w:date="2021-11-05T20:37:00Z" w:id="1479">
        <w:r w:rsidRPr="00954E8F" w:rsidR="00E92550">
          <w:t>-</w:t>
        </w:r>
      </w:ins>
      <w:del w:author="Joseph Kalfus" w:date="2021-11-05T20:37:00Z" w:id="1480">
        <w:r w:rsidRPr="000F5E57" w:rsidDel="00E92550">
          <w:rPr>
            <w:rPrChange w:author="Joseph Kalfus" w:date="2021-11-05T20:37:00Z" w:id="1481">
              <w:rPr>
                <w:rFonts w:ascii="Times New Roman" w:hAnsi="Times New Roman" w:eastAsia="Times New Roman" w:cs="Times New Roman"/>
                <w:sz w:val="28"/>
                <w:szCs w:val="28"/>
              </w:rPr>
            </w:rPrChange>
          </w:rPr>
          <w:delText xml:space="preserve"> – </w:delText>
        </w:r>
      </w:del>
      <w:ins w:author="Joseph Kalfus" w:date="2021-11-05T20:38:00Z" w:id="1482">
        <w:r w:rsidR="00E92550">
          <w:t>S</w:t>
        </w:r>
      </w:ins>
      <w:del w:author="Joseph Kalfus" w:date="2021-11-05T20:38:00Z" w:id="1483">
        <w:r w:rsidRPr="000F5E57" w:rsidDel="00E92550">
          <w:rPr>
            <w:rPrChange w:author="Joseph Kalfus" w:date="2021-11-05T20:37:00Z" w:id="1484">
              <w:rPr>
                <w:rFonts w:ascii="Times New Roman" w:hAnsi="Times New Roman" w:eastAsia="Times New Roman" w:cs="Times New Roman"/>
                <w:sz w:val="28"/>
                <w:szCs w:val="28"/>
              </w:rPr>
            </w:rPrChange>
          </w:rPr>
          <w:delText>s</w:delText>
        </w:r>
      </w:del>
      <w:r w:rsidRPr="000F5E57">
        <w:rPr>
          <w:rPrChange w:author="Joseph Kalfus" w:date="2021-11-05T20:37:00Z" w:id="1485">
            <w:rPr>
              <w:rFonts w:ascii="Times New Roman" w:hAnsi="Times New Roman" w:eastAsia="Times New Roman" w:cs="Times New Roman"/>
              <w:sz w:val="28"/>
              <w:szCs w:val="28"/>
            </w:rPr>
          </w:rPrChange>
        </w:rPr>
        <w:t>tep Guides</w:t>
      </w:r>
      <w:bookmarkEnd w:id="1474"/>
    </w:p>
    <w:p w:rsidRPr="00E92550" w:rsidR="008B6782" w:rsidP="00E92550" w:rsidRDefault="008B6782" w14:paraId="73EEBFC3" w14:textId="225DA3D8">
      <w:pPr>
        <w:rPr>
          <w:ins w:author="Malik Webster" w:date="2021-11-03T07:42:00Z" w:id="1486"/>
        </w:rPr>
      </w:pPr>
      <w:ins w:author="Malik Webster" w:date="2021-11-03T07:41:00Z" w:id="1487">
        <w:r w:rsidRPr="00E92550">
          <w:t>The purpose of this section is to provide a</w:t>
        </w:r>
        <w:r w:rsidRPr="00E92550" w:rsidR="00FA79E2">
          <w:t xml:space="preserve"> detailed</w:t>
        </w:r>
        <w:r w:rsidRPr="00E92550">
          <w:t xml:space="preserve"> overview of how to use the NLU application.</w:t>
        </w:r>
      </w:ins>
    </w:p>
    <w:p w:rsidRPr="007D04BF" w:rsidR="00186CE2" w:rsidRDefault="52671CC4" w14:paraId="2DCF2F0B" w14:textId="1A097877">
      <w:pPr>
        <w:pStyle w:val="Heading2"/>
        <w:rPr>
          <w:ins w:author="Joseph Kalfus" w:date="2021-11-05T21:25:00Z" w:id="1488"/>
        </w:rPr>
        <w:pPrChange w:author="Joseph Kalfus" w:date="2021-11-05T21:37:00Z" w:id="1489">
          <w:pPr/>
        </w:pPrChange>
      </w:pPr>
      <w:ins w:author="Firehiwot Chari" w:date="2021-11-05T04:00:00Z" w:id="1490">
        <w:del w:author="Joseph Kalfus" w:date="2021-11-05T20:38:00Z" w:id="1491">
          <w:r w:rsidRPr="00E92550" w:rsidDel="00E92550">
            <w:delText xml:space="preserve">5.1 </w:delText>
          </w:r>
        </w:del>
      </w:ins>
      <w:ins w:author="Malik Webster" w:date="2021-11-03T07:42:00Z" w:id="1492">
        <w:del w:author="Firehiwot Chari" w:date="2021-11-05T04:00:00Z" w:id="1493">
          <w:r w:rsidRPr="00E92550" w:rsidDel="00395A5C" w:rsidR="00395A5C">
            <w:delText xml:space="preserve">Step 1: </w:delText>
          </w:r>
        </w:del>
      </w:ins>
      <w:bookmarkStart w:name="_Toc87054590" w:id="1494"/>
      <w:ins w:author="Malik Webster" w:date="2021-11-03T08:30:00Z" w:id="1495">
        <w:r w:rsidRPr="00E92550" w:rsidR="00C5293C">
          <w:t>Start a Conversation with the NLU</w:t>
        </w:r>
      </w:ins>
      <w:bookmarkEnd w:id="1494"/>
    </w:p>
    <w:p w:rsidRPr="00954E8F" w:rsidR="002223B6" w:rsidP="002223B6" w:rsidRDefault="002223B6" w14:paraId="00DD450D" w14:textId="0BAEAE0A">
      <w:pPr>
        <w:rPr>
          <w:ins w:author="Joseph Kalfus" w:date="2021-11-05T21:12:00Z" w:id="1496"/>
          <w:b/>
          <w:bCs/>
        </w:rPr>
      </w:pPr>
      <w:ins w:author="Joseph Kalfus" w:date="2021-11-05T21:12:00Z" w:id="1497">
        <w:r w:rsidRPr="00954E8F">
          <w:rPr>
            <w:b/>
            <w:bCs/>
          </w:rPr>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498">
        <w:r w:rsidR="007502E6">
          <w:rPr>
            <w:b/>
            <w:bCs/>
            <w:noProof/>
          </w:rPr>
          <w:t>26</w:t>
        </w:r>
      </w:ins>
      <w:ins w:author="Joseph Kalfus" w:date="2021-11-05T21:12:00Z" w:id="1499">
        <w:r w:rsidRPr="00954E8F">
          <w:rPr>
            <w:b/>
            <w:bCs/>
          </w:rPr>
          <w:fldChar w:fldCharType="end"/>
        </w:r>
        <w:r w:rsidRPr="00954E8F">
          <w:rPr>
            <w:b/>
            <w:bCs/>
          </w:rPr>
          <w:t xml:space="preserve"> </w:t>
        </w:r>
      </w:ins>
    </w:p>
    <w:p w:rsidRPr="002223B6" w:rsidR="002223B6" w:rsidP="002223B6" w:rsidRDefault="00186CE2" w14:paraId="4C229BE2" w14:textId="35CF8E61">
      <w:pPr>
        <w:rPr>
          <w:ins w:author="Malik Webster" w:date="2021-11-03T07:45:00Z" w:id="1500"/>
          <w:i/>
          <w:iCs/>
          <w:rPrChange w:author="Joseph Kalfus" w:date="2021-11-05T21:12:00Z" w:id="1501">
            <w:rPr>
              <w:ins w:author="Malik Webster" w:date="2021-11-03T07:45:00Z" w:id="1502"/>
              <w:rFonts w:ascii="Calibri Light" w:hAnsi="Calibri Light" w:eastAsia="MS Gothic" w:cs="Times New Roman"/>
            </w:rPr>
          </w:rPrChange>
        </w:rPr>
      </w:pPr>
      <w:ins w:author="Joseph Kalfus" w:date="2021-11-05T21:25:00Z" w:id="1503">
        <w:r>
          <w:rPr>
            <w:i/>
            <w:iCs/>
          </w:rPr>
          <w:t>Showcasing the Application Microphone</w:t>
        </w:r>
      </w:ins>
    </w:p>
    <w:p w:rsidR="00DC5622" w:rsidP="008B6782" w:rsidRDefault="00CA6FA5" w14:paraId="051CA32D" w14:textId="6F0A53E3">
      <w:pPr>
        <w:rPr>
          <w:ins w:author="Malik Webster" w:date="2021-11-03T07:45:00Z" w:id="1504"/>
        </w:rPr>
      </w:pPr>
      <w:ins w:author="Malik Webster" w:date="2021-11-03T07:47:00Z" w:id="1505">
        <w:r>
          <w:rPr>
            <w:noProof/>
          </w:rPr>
          <mc:AlternateContent>
            <mc:Choice Requires="wps">
              <w:drawing>
                <wp:anchor distT="0" distB="0" distL="114300" distR="114300" simplePos="0" relativeHeight="251658240" behindDoc="0" locked="0" layoutInCell="1" allowOverlap="1" wp14:anchorId="7A412512" wp14:editId="6CC2D53C">
                  <wp:simplePos x="0" y="0"/>
                  <wp:positionH relativeFrom="column">
                    <wp:posOffset>809564</wp:posOffset>
                  </wp:positionH>
                  <wp:positionV relativeFrom="paragraph">
                    <wp:posOffset>4175954</wp:posOffset>
                  </wp:positionV>
                  <wp:extent cx="838686" cy="663959"/>
                  <wp:effectExtent l="38100" t="38100" r="38100" b="34925"/>
                  <wp:wrapNone/>
                  <wp:docPr id="2" name="Rectangle 2"/>
                  <wp:cNvGraphicFramePr/>
                  <a:graphic xmlns:a="http://schemas.openxmlformats.org/drawingml/2006/main">
                    <a:graphicData uri="http://schemas.microsoft.com/office/word/2010/wordprocessingShape">
                      <wps:wsp>
                        <wps:cNvSpPr/>
                        <wps:spPr>
                          <a:xfrm>
                            <a:off x="0" y="0"/>
                            <a:ext cx="838686" cy="663959"/>
                          </a:xfrm>
                          <a:prstGeom prst="rect">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1FDBD0A0">
                <v:rect id="Rectangle 2" style="position:absolute;margin-left:63.75pt;margin-top:328.8pt;width:66.05pt;height:52.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6pt" w14:anchorId="064F0F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"/>
              </w:pict>
            </mc:Fallback>
          </mc:AlternateContent>
        </w:r>
      </w:ins>
      <w:ins w:author="Malik Webster" w:date="2021-11-03T07:45:00Z" w:id="1506">
        <w:r w:rsidR="00DC5622">
          <w:rPr>
            <w:noProof/>
          </w:rPr>
          <w:drawing>
            <wp:inline distT="0" distB="0" distL="0" distR="0" wp14:anchorId="01C892CD" wp14:editId="37A7606F">
              <wp:extent cx="2425700" cy="5397500"/>
              <wp:effectExtent l="0" t="0" r="0" b="0"/>
              <wp:docPr id="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425700" cy="5397500"/>
                      </a:xfrm>
                      <a:prstGeom prst="rect">
                        <a:avLst/>
                      </a:prstGeom>
                    </pic:spPr>
                  </pic:pic>
                </a:graphicData>
              </a:graphic>
            </wp:inline>
          </w:drawing>
        </w:r>
      </w:ins>
    </w:p>
    <w:p w:rsidR="00DC5622" w:rsidP="00E92550" w:rsidRDefault="00DC5622" w14:paraId="49EBB590" w14:textId="76BD01F2">
      <w:pPr>
        <w:rPr>
          <w:ins w:author="Joseph Kalfus" w:date="2021-11-05T21:12:00Z" w:id="1507"/>
        </w:rPr>
      </w:pPr>
      <w:ins w:author="Malik Webster" w:date="2021-11-03T07:45:00Z" w:id="1508">
        <w:r w:rsidRPr="00E92550">
          <w:t>Upon pressing the microphone button, the NLU app is triggered.</w:t>
        </w:r>
      </w:ins>
      <w:ins w:author="Malik Webster" w:date="2021-11-03T07:46:00Z" w:id="1509">
        <w:r w:rsidRPr="00E92550" w:rsidR="007329C2">
          <w:t xml:space="preserve"> As the user, speak into the microphone and the NLU app will </w:t>
        </w:r>
      </w:ins>
      <w:ins w:author="Malik Webster" w:date="2021-11-03T07:48:00Z" w:id="1510">
        <w:r w:rsidRPr="00E92550" w:rsidR="00CD48AE">
          <w:t xml:space="preserve">automatically detect the languages spoken and </w:t>
        </w:r>
      </w:ins>
      <w:ins w:author="Malik Webster" w:date="2021-11-03T07:46:00Z" w:id="1511">
        <w:r w:rsidRPr="00E92550" w:rsidR="007329C2">
          <w:t>process your speech.</w:t>
        </w:r>
      </w:ins>
    </w:p>
    <w:p w:rsidR="002223B6" w:rsidP="00E92550" w:rsidRDefault="002223B6" w14:paraId="2EABDA63" w14:textId="77777777">
      <w:pPr>
        <w:rPr>
          <w:ins w:author="Joseph Kalfus" w:date="2021-11-05T21:12:00Z" w:id="1512"/>
        </w:rPr>
      </w:pPr>
    </w:p>
    <w:p w:rsidR="002223B6" w:rsidP="00E92550" w:rsidRDefault="002223B6" w14:paraId="632E99A9" w14:textId="77777777">
      <w:pPr>
        <w:rPr>
          <w:ins w:author="Joseph Kalfus" w:date="2021-11-05T21:25:00Z" w:id="1513"/>
        </w:rPr>
      </w:pPr>
    </w:p>
    <w:p w:rsidR="00186CE2" w:rsidP="00E92550" w:rsidRDefault="00186CE2" w14:paraId="490404E5" w14:textId="77777777">
      <w:pPr>
        <w:rPr>
          <w:ins w:author="Joseph Kalfus" w:date="2021-11-05T21:12:00Z" w:id="1514"/>
        </w:rPr>
      </w:pPr>
    </w:p>
    <w:p w:rsidRPr="00954E8F" w:rsidR="002223B6" w:rsidP="002223B6" w:rsidRDefault="002223B6" w14:paraId="3C2840C0" w14:textId="5C116FC4">
      <w:pPr>
        <w:rPr>
          <w:ins w:author="Joseph Kalfus" w:date="2021-11-05T21:12:00Z" w:id="1515"/>
          <w:b/>
          <w:bCs/>
        </w:rPr>
      </w:pPr>
      <w:ins w:author="Joseph Kalfus" w:date="2021-11-05T21:12:00Z" w:id="1516">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517">
        <w:r w:rsidR="007502E6">
          <w:rPr>
            <w:b/>
            <w:bCs/>
            <w:noProof/>
          </w:rPr>
          <w:t>27</w:t>
        </w:r>
      </w:ins>
      <w:ins w:author="Joseph Kalfus" w:date="2021-11-05T21:12:00Z" w:id="1518">
        <w:r w:rsidRPr="00954E8F">
          <w:rPr>
            <w:b/>
            <w:bCs/>
          </w:rPr>
          <w:fldChar w:fldCharType="end"/>
        </w:r>
        <w:r w:rsidRPr="00954E8F">
          <w:rPr>
            <w:b/>
            <w:bCs/>
          </w:rPr>
          <w:t xml:space="preserve"> </w:t>
        </w:r>
      </w:ins>
    </w:p>
    <w:p w:rsidRPr="002223B6" w:rsidR="002223B6" w:rsidP="00E92550" w:rsidRDefault="00186CE2" w14:paraId="06AF9854" w14:textId="12C62C70">
      <w:pPr>
        <w:rPr>
          <w:ins w:author="Malik Webster" w:date="2021-11-03T07:52:00Z" w:id="1519"/>
          <w:i/>
          <w:iCs/>
          <w:rPrChange w:author="Joseph Kalfus" w:date="2021-11-05T21:12:00Z" w:id="1520">
            <w:rPr>
              <w:ins w:author="Malik Webster" w:date="2021-11-03T07:52:00Z" w:id="1521"/>
            </w:rPr>
          </w:rPrChange>
        </w:rPr>
      </w:pPr>
      <w:ins w:author="Joseph Kalfus" w:date="2021-11-05T21:26:00Z" w:id="1522">
        <w:r>
          <w:rPr>
            <w:i/>
            <w:iCs/>
          </w:rPr>
          <w:t>Simple request and response</w:t>
        </w:r>
      </w:ins>
    </w:p>
    <w:p w:rsidR="00922F64" w:rsidP="008B6782" w:rsidRDefault="00922F64" w14:paraId="53CC04BF" w14:textId="0A47B8D4">
      <w:pPr>
        <w:rPr>
          <w:ins w:author="Malik Webster" w:date="2021-11-03T07:52:00Z" w:id="1523"/>
        </w:rPr>
      </w:pPr>
      <w:ins w:author="Malik Webster" w:date="2021-11-03T07:52:00Z" w:id="1524">
        <w:r>
          <w:rPr>
            <w:noProof/>
          </w:rPr>
          <w:drawing>
            <wp:inline distT="0" distB="0" distL="0" distR="0" wp14:anchorId="7C8A4FE3" wp14:editId="3EF9099E">
              <wp:extent cx="2501900" cy="5435600"/>
              <wp:effectExtent l="0" t="0" r="0" b="0"/>
              <wp:docPr id="3" name="Picture 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2501900" cy="5435600"/>
                      </a:xfrm>
                      <a:prstGeom prst="rect">
                        <a:avLst/>
                      </a:prstGeom>
                    </pic:spPr>
                  </pic:pic>
                </a:graphicData>
              </a:graphic>
            </wp:inline>
          </w:drawing>
        </w:r>
      </w:ins>
    </w:p>
    <w:p w:rsidR="00F1673B" w:rsidP="00E92550" w:rsidRDefault="00F1673B" w14:paraId="13D07AB6" w14:textId="76F2ADD8">
      <w:pPr>
        <w:rPr>
          <w:ins w:author="Joseph Kalfus" w:date="2021-11-05T21:15:00Z" w:id="1525"/>
        </w:rPr>
      </w:pPr>
      <w:ins w:author="Malik Webster" w:date="2021-11-03T07:52:00Z" w:id="1526">
        <w:r w:rsidRPr="00E92550">
          <w:t>T</w:t>
        </w:r>
      </w:ins>
      <w:ins w:author="Malik Webster" w:date="2021-11-03T07:53:00Z" w:id="1527">
        <w:r w:rsidRPr="00E92550">
          <w:t>his screenshot is an example of a response</w:t>
        </w:r>
        <w:r w:rsidRPr="00E92550" w:rsidR="007043FD">
          <w:t xml:space="preserve"> that can be given by the NLU app. The app moves to this chat </w:t>
        </w:r>
        <w:r w:rsidRPr="00E92550" w:rsidR="004866E5">
          <w:t>screen once a dialog has been started.</w:t>
        </w:r>
      </w:ins>
      <w:ins w:author="Malik Webster" w:date="2021-11-03T07:54:00Z" w:id="1528">
        <w:r w:rsidRPr="00E92550" w:rsidR="004866E5">
          <w:t xml:space="preserve"> You can repeat step 1 as needed </w:t>
        </w:r>
        <w:del w:author="Joseph Kalfus" w:date="2021-11-05T21:52:00Z" w:id="1529">
          <w:r w:rsidRPr="00E92550" w:rsidDel="00B35FBF" w:rsidR="004866E5">
            <w:delText>in order to</w:delText>
          </w:r>
        </w:del>
      </w:ins>
      <w:ins w:author="Joseph Kalfus" w:date="2021-11-05T21:52:00Z" w:id="1530">
        <w:r w:rsidRPr="00E92550" w:rsidR="00B35FBF">
          <w:t>to</w:t>
        </w:r>
      </w:ins>
      <w:ins w:author="Malik Webster" w:date="2021-11-03T07:54:00Z" w:id="1531">
        <w:r w:rsidRPr="00E92550" w:rsidR="004866E5">
          <w:t xml:space="preserve"> continue the conversation.</w:t>
        </w:r>
      </w:ins>
    </w:p>
    <w:p w:rsidR="007B26DC" w:rsidP="007B26DC" w:rsidRDefault="007B26DC" w14:paraId="103AC1C8" w14:textId="77777777">
      <w:pPr>
        <w:rPr>
          <w:ins w:author="Joseph Kalfus" w:date="2021-11-05T21:15:00Z" w:id="1532"/>
          <w:b/>
          <w:bCs/>
        </w:rPr>
      </w:pPr>
    </w:p>
    <w:p w:rsidR="007B26DC" w:rsidP="007B26DC" w:rsidRDefault="007B26DC" w14:paraId="68FEA026" w14:textId="77777777">
      <w:pPr>
        <w:rPr>
          <w:ins w:author="Joseph Kalfus" w:date="2021-11-05T21:15:00Z" w:id="1533"/>
          <w:b/>
          <w:bCs/>
        </w:rPr>
      </w:pPr>
    </w:p>
    <w:p w:rsidR="007B26DC" w:rsidP="007B26DC" w:rsidRDefault="007B26DC" w14:paraId="0496F9C8" w14:textId="77777777">
      <w:pPr>
        <w:rPr>
          <w:ins w:author="Joseph Kalfus" w:date="2021-11-05T21:15:00Z" w:id="1534"/>
          <w:b/>
          <w:bCs/>
        </w:rPr>
      </w:pPr>
    </w:p>
    <w:p w:rsidR="007B26DC" w:rsidP="007B26DC" w:rsidRDefault="007B26DC" w14:paraId="2A4CA210" w14:textId="77777777">
      <w:pPr>
        <w:rPr>
          <w:ins w:author="Joseph Kalfus" w:date="2021-11-05T21:15:00Z" w:id="1535"/>
          <w:b/>
          <w:bCs/>
        </w:rPr>
      </w:pPr>
    </w:p>
    <w:p w:rsidR="007B26DC" w:rsidP="007B26DC" w:rsidRDefault="007B26DC" w14:paraId="1B280E93" w14:textId="77777777">
      <w:pPr>
        <w:rPr>
          <w:ins w:author="Joseph Kalfus" w:date="2021-11-05T21:15:00Z" w:id="1536"/>
          <w:b/>
          <w:bCs/>
        </w:rPr>
      </w:pPr>
    </w:p>
    <w:p w:rsidRPr="00954E8F" w:rsidR="007B26DC" w:rsidP="007B26DC" w:rsidRDefault="007B26DC" w14:paraId="386A200E" w14:textId="7CEC600D">
      <w:pPr>
        <w:rPr>
          <w:ins w:author="Joseph Kalfus" w:date="2021-11-05T21:15:00Z" w:id="1537"/>
          <w:b/>
          <w:bCs/>
        </w:rPr>
      </w:pPr>
      <w:ins w:author="Joseph Kalfus" w:date="2021-11-05T21:15:00Z" w:id="1538">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539">
        <w:r w:rsidR="007502E6">
          <w:rPr>
            <w:b/>
            <w:bCs/>
            <w:noProof/>
          </w:rPr>
          <w:t>28</w:t>
        </w:r>
      </w:ins>
      <w:ins w:author="Joseph Kalfus" w:date="2021-11-05T21:15:00Z" w:id="1540">
        <w:r w:rsidRPr="00954E8F">
          <w:rPr>
            <w:b/>
            <w:bCs/>
          </w:rPr>
          <w:fldChar w:fldCharType="end"/>
        </w:r>
        <w:r w:rsidRPr="00954E8F">
          <w:rPr>
            <w:b/>
            <w:bCs/>
          </w:rPr>
          <w:t xml:space="preserve"> </w:t>
        </w:r>
      </w:ins>
    </w:p>
    <w:p w:rsidRPr="007502E6" w:rsidR="007B26DC" w:rsidP="00E92550" w:rsidRDefault="00EB39DF" w14:paraId="6DF793AB" w14:textId="20150018">
      <w:pPr>
        <w:rPr>
          <w:ins w:author="Malik Webster" w:date="2021-11-03T07:54:00Z" w:id="1541"/>
          <w:i/>
          <w:iCs/>
          <w:rPrChange w:author="Joseph Kalfus" w:date="2021-11-05T21:48:00Z" w:id="1542">
            <w:rPr>
              <w:ins w:author="Malik Webster" w:date="2021-11-03T07:54:00Z" w:id="1543"/>
            </w:rPr>
          </w:rPrChange>
        </w:rPr>
      </w:pPr>
      <w:ins w:author="Joseph Kalfus" w:date="2021-11-05T21:26:00Z" w:id="1544">
        <w:r>
          <w:rPr>
            <w:i/>
            <w:iCs/>
          </w:rPr>
          <w:t>Showcasing various questions and answers</w:t>
        </w:r>
      </w:ins>
    </w:p>
    <w:p w:rsidR="004866E5" w:rsidP="008B6782" w:rsidRDefault="004A1EA0" w14:paraId="4BAE1406" w14:textId="18915EC4">
      <w:pPr>
        <w:rPr>
          <w:ins w:author="Malik Webster" w:date="2021-11-03T07:55:00Z" w:id="1545"/>
        </w:rPr>
      </w:pPr>
      <w:ins w:author="Malik Webster" w:date="2021-11-03T07:55:00Z" w:id="1546">
        <w:r>
          <w:rPr>
            <w:noProof/>
          </w:rPr>
          <w:drawing>
            <wp:inline distT="0" distB="0" distL="0" distR="0" wp14:anchorId="1BED35D6" wp14:editId="1FB07E9B">
              <wp:extent cx="2514600" cy="5410200"/>
              <wp:effectExtent l="0" t="0" r="0" b="0"/>
              <wp:docPr id="4" name="Picture 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514600" cy="5410200"/>
                      </a:xfrm>
                      <a:prstGeom prst="rect">
                        <a:avLst/>
                      </a:prstGeom>
                    </pic:spPr>
                  </pic:pic>
                </a:graphicData>
              </a:graphic>
            </wp:inline>
          </w:drawing>
        </w:r>
      </w:ins>
    </w:p>
    <w:p w:rsidR="00642194" w:rsidP="008B6782" w:rsidRDefault="00000BF4" w14:paraId="68E84D26" w14:textId="1A0A6B64">
      <w:pPr>
        <w:rPr>
          <w:ins w:author="Malik Webster" w:date="2021-11-03T07:47:00Z" w:id="1547"/>
        </w:rPr>
      </w:pPr>
      <w:ins w:author="Joseph Kalfus" w:date="2021-11-05T21:42:00Z" w:id="1548">
        <w:r>
          <w:t xml:space="preserve">Note: </w:t>
        </w:r>
      </w:ins>
      <w:ins w:author="Malik Webster" w:date="2021-11-03T07:55:00Z" w:id="1549">
        <w:r w:rsidR="00642194">
          <w:t xml:space="preserve">This screenshot is an extension of </w:t>
        </w:r>
      </w:ins>
      <w:ins w:author="Malik Webster" w:date="2021-11-03T07:56:00Z" w:id="1550">
        <w:r w:rsidR="002E774A">
          <w:t>the conversation initiated in the last screenshot.</w:t>
        </w:r>
      </w:ins>
    </w:p>
    <w:p w:rsidRPr="00E92550" w:rsidR="00CA6FA5" w:rsidRDefault="43B0142E" w14:paraId="5D686FC7" w14:textId="6CA485EB">
      <w:pPr>
        <w:pStyle w:val="Heading2"/>
        <w:rPr>
          <w:ins w:author="Malik Webster" w:date="2021-11-03T07:59:00Z" w:id="1551"/>
          <w:rPrChange w:author="Joseph Kalfus" w:date="2021-11-05T20:39:00Z" w:id="1552">
            <w:rPr>
              <w:ins w:author="Malik Webster" w:date="2021-11-03T07:59:00Z" w:id="1553"/>
              <w:rFonts w:ascii="Calibri Light" w:hAnsi="Calibri Light" w:eastAsia="MS Gothic" w:cs="Times New Roman"/>
            </w:rPr>
          </w:rPrChange>
        </w:rPr>
        <w:pPrChange w:author="Joseph Kalfus" w:date="2021-11-05T20:39:00Z" w:id="1554">
          <w:pPr/>
        </w:pPrChange>
      </w:pPr>
      <w:ins w:author="Firehiwot Chari" w:date="2021-11-05T04:01:00Z" w:id="1555">
        <w:del w:author="Joseph Kalfus" w:date="2021-11-05T20:39:00Z" w:id="1556">
          <w:r w:rsidRPr="00E92550" w:rsidDel="00E92550">
            <w:delText xml:space="preserve">5.2 </w:delText>
          </w:r>
        </w:del>
      </w:ins>
      <w:ins w:author="Malik Webster" w:date="2021-11-03T07:47:00Z" w:id="1557">
        <w:del w:author="Firehiwot Chari" w:date="2021-11-05T04:01:00Z" w:id="1558">
          <w:r w:rsidRPr="00E92550" w:rsidDel="00CA6FA5" w:rsidR="00CA6FA5">
            <w:delText>Step 2:</w:delText>
          </w:r>
        </w:del>
        <w:del w:author="Joseph Kalfus" w:date="2021-11-05T20:38:00Z" w:id="1559">
          <w:r w:rsidRPr="00E92550" w:rsidDel="00E92550" w:rsidR="00CA6FA5">
            <w:delText xml:space="preserve"> </w:delText>
          </w:r>
        </w:del>
      </w:ins>
      <w:bookmarkStart w:name="_Toc87054591" w:id="1560"/>
      <w:ins w:author="Malik Webster" w:date="2021-11-03T07:58:00Z" w:id="1561">
        <w:r w:rsidRPr="00E92550" w:rsidR="00B21329">
          <w:t xml:space="preserve">Navigate to </w:t>
        </w:r>
      </w:ins>
      <w:ins w:author="Malik Webster" w:date="2021-11-03T08:31:00Z" w:id="1562">
        <w:r w:rsidRPr="00E92550" w:rsidR="00711C51">
          <w:t>the Notes Screen</w:t>
        </w:r>
      </w:ins>
      <w:bookmarkEnd w:id="1560"/>
    </w:p>
    <w:p w:rsidR="00001B7C" w:rsidP="00E92550" w:rsidRDefault="00360157" w14:paraId="5C27E640" w14:textId="2CB90D91">
      <w:pPr>
        <w:rPr>
          <w:ins w:author="Joseph Kalfus" w:date="2021-11-05T21:15:00Z" w:id="1563"/>
        </w:rPr>
      </w:pPr>
      <w:ins w:author="Malik Webster" w:date="2021-11-03T07:59:00Z" w:id="1564">
        <w:r w:rsidRPr="00E92550">
          <w:t xml:space="preserve">At any point, you can tell the NLU that you want to see another </w:t>
        </w:r>
      </w:ins>
      <w:ins w:author="Malik Webster" w:date="2021-11-03T08:00:00Z" w:id="1565">
        <w:r w:rsidRPr="00E92550">
          <w:t xml:space="preserve">part of the application, such as your notes or </w:t>
        </w:r>
      </w:ins>
      <w:ins w:author="Malik Webster" w:date="2021-11-03T08:07:00Z" w:id="1566">
        <w:r w:rsidRPr="00E92550" w:rsidR="00F431A6">
          <w:t>calendar</w:t>
        </w:r>
      </w:ins>
      <w:ins w:author="Malik Webster" w:date="2021-11-03T08:00:00Z" w:id="1567">
        <w:r w:rsidRPr="00E92550">
          <w:t>. To do this, click the microphone again</w:t>
        </w:r>
        <w:r w:rsidRPr="00E92550" w:rsidR="004F414E">
          <w:t xml:space="preserve"> as you did in step 1 and tell the application where you want to go. The below sc</w:t>
        </w:r>
      </w:ins>
      <w:ins w:author="Malik Webster" w:date="2021-11-03T08:01:00Z" w:id="1568">
        <w:r w:rsidRPr="00E92550" w:rsidR="004F414E">
          <w:t>reenshot</w:t>
        </w:r>
        <w:r w:rsidRPr="00E92550" w:rsidR="00A44020">
          <w:t>s show what happens when you tell the NLU that you want to see your notes.</w:t>
        </w:r>
      </w:ins>
    </w:p>
    <w:p w:rsidR="007B26DC" w:rsidP="00E92550" w:rsidRDefault="007B26DC" w14:paraId="331AE6F3" w14:textId="77777777">
      <w:pPr>
        <w:rPr>
          <w:ins w:author="Joseph Kalfus" w:date="2021-11-05T21:15:00Z" w:id="1569"/>
        </w:rPr>
      </w:pPr>
    </w:p>
    <w:p w:rsidR="007B26DC" w:rsidP="00E92550" w:rsidRDefault="007B26DC" w14:paraId="572D76E6" w14:textId="77777777">
      <w:pPr>
        <w:rPr>
          <w:ins w:author="Joseph Kalfus" w:date="2021-11-05T21:48:00Z" w:id="1570"/>
        </w:rPr>
      </w:pPr>
    </w:p>
    <w:p w:rsidR="007502E6" w:rsidP="00E92550" w:rsidRDefault="007502E6" w14:paraId="5C2B3516" w14:textId="77777777">
      <w:pPr>
        <w:rPr>
          <w:ins w:author="Joseph Kalfus" w:date="2021-11-05T21:15:00Z" w:id="1571"/>
        </w:rPr>
      </w:pPr>
    </w:p>
    <w:p w:rsidRPr="00954E8F" w:rsidR="007B26DC" w:rsidP="007B26DC" w:rsidRDefault="007B26DC" w14:paraId="319123A1" w14:textId="6393DC67">
      <w:pPr>
        <w:rPr>
          <w:ins w:author="Joseph Kalfus" w:date="2021-11-05T21:15:00Z" w:id="1572"/>
          <w:b/>
          <w:bCs/>
        </w:rPr>
      </w:pPr>
      <w:ins w:author="Joseph Kalfus" w:date="2021-11-05T21:15:00Z" w:id="1573">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574">
        <w:r w:rsidR="007502E6">
          <w:rPr>
            <w:b/>
            <w:bCs/>
            <w:noProof/>
          </w:rPr>
          <w:t>29</w:t>
        </w:r>
      </w:ins>
      <w:ins w:author="Joseph Kalfus" w:date="2021-11-05T21:15:00Z" w:id="1575">
        <w:r w:rsidRPr="00954E8F">
          <w:rPr>
            <w:b/>
            <w:bCs/>
          </w:rPr>
          <w:fldChar w:fldCharType="end"/>
        </w:r>
        <w:r w:rsidRPr="00954E8F">
          <w:rPr>
            <w:b/>
            <w:bCs/>
          </w:rPr>
          <w:t xml:space="preserve"> </w:t>
        </w:r>
      </w:ins>
    </w:p>
    <w:p w:rsidRPr="007502E6" w:rsidR="007B26DC" w:rsidP="00E92550" w:rsidRDefault="006626CD" w14:paraId="428B48D6" w14:textId="53233E3E">
      <w:pPr>
        <w:rPr>
          <w:ins w:author="Malik Webster" w:date="2021-11-03T08:01:00Z" w:id="1576"/>
          <w:i/>
          <w:iCs/>
          <w:rPrChange w:author="Joseph Kalfus" w:date="2021-11-05T21:48:00Z" w:id="1577">
            <w:rPr>
              <w:ins w:author="Malik Webster" w:date="2021-11-03T08:01:00Z" w:id="1578"/>
            </w:rPr>
          </w:rPrChange>
        </w:rPr>
      </w:pPr>
      <w:ins w:author="Joseph Kalfus" w:date="2021-11-05T21:28:00Z" w:id="1579">
        <w:r>
          <w:rPr>
            <w:i/>
            <w:iCs/>
          </w:rPr>
          <w:t>Requesting to see notes</w:t>
        </w:r>
      </w:ins>
    </w:p>
    <w:p w:rsidR="00250BD3" w:rsidP="008B6782" w:rsidRDefault="00842A14" w14:paraId="6BD050FF" w14:textId="786987CF">
      <w:pPr>
        <w:rPr>
          <w:ins w:author="Joseph Kalfus" w:date="2021-11-05T21:16:00Z" w:id="1580"/>
        </w:rPr>
      </w:pPr>
      <w:ins w:author="Malik Webster" w:date="2021-11-03T08:02:00Z" w:id="1581">
        <w:r>
          <w:rPr>
            <w:noProof/>
          </w:rPr>
          <w:drawing>
            <wp:inline distT="0" distB="0" distL="0" distR="0" wp14:anchorId="39B03C34" wp14:editId="038C0B03">
              <wp:extent cx="2527300" cy="5461000"/>
              <wp:effectExtent l="0" t="0" r="0" b="0"/>
              <wp:docPr id="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527300" cy="5461000"/>
                      </a:xfrm>
                      <a:prstGeom prst="rect">
                        <a:avLst/>
                      </a:prstGeom>
                    </pic:spPr>
                  </pic:pic>
                </a:graphicData>
              </a:graphic>
            </wp:inline>
          </w:drawing>
        </w:r>
      </w:ins>
    </w:p>
    <w:p w:rsidR="007B26DC" w:rsidP="008B6782" w:rsidRDefault="007B26DC" w14:paraId="3BBA44C4" w14:textId="77777777">
      <w:pPr>
        <w:rPr>
          <w:ins w:author="Joseph Kalfus" w:date="2021-11-05T21:16:00Z" w:id="1582"/>
        </w:rPr>
      </w:pPr>
    </w:p>
    <w:p w:rsidR="007B26DC" w:rsidP="008B6782" w:rsidRDefault="007B26DC" w14:paraId="0E004C6F" w14:textId="77777777">
      <w:pPr>
        <w:rPr>
          <w:ins w:author="Joseph Kalfus" w:date="2021-11-05T21:16:00Z" w:id="1583"/>
        </w:rPr>
      </w:pPr>
    </w:p>
    <w:p w:rsidR="007B26DC" w:rsidP="008B6782" w:rsidRDefault="007B26DC" w14:paraId="3B0828CA" w14:textId="77777777">
      <w:pPr>
        <w:rPr>
          <w:ins w:author="Joseph Kalfus" w:date="2021-11-05T21:16:00Z" w:id="1584"/>
        </w:rPr>
      </w:pPr>
    </w:p>
    <w:p w:rsidR="007B26DC" w:rsidP="008B6782" w:rsidRDefault="007B26DC" w14:paraId="67107736" w14:textId="77777777">
      <w:pPr>
        <w:rPr>
          <w:ins w:author="Joseph Kalfus" w:date="2021-11-05T21:16:00Z" w:id="1585"/>
        </w:rPr>
      </w:pPr>
    </w:p>
    <w:p w:rsidR="007B26DC" w:rsidP="008B6782" w:rsidRDefault="007B26DC" w14:paraId="6CEBD7C8" w14:textId="77777777">
      <w:pPr>
        <w:rPr>
          <w:ins w:author="Joseph Kalfus" w:date="2021-11-05T21:16:00Z" w:id="1586"/>
        </w:rPr>
      </w:pPr>
    </w:p>
    <w:p w:rsidR="007B26DC" w:rsidP="008B6782" w:rsidRDefault="007B26DC" w14:paraId="7C4E2604" w14:textId="77777777">
      <w:pPr>
        <w:rPr>
          <w:ins w:author="Joseph Kalfus" w:date="2021-11-05T21:48:00Z" w:id="1587"/>
        </w:rPr>
      </w:pPr>
    </w:p>
    <w:p w:rsidR="007502E6" w:rsidP="008B6782" w:rsidRDefault="007502E6" w14:paraId="767AEC37" w14:textId="77777777">
      <w:pPr>
        <w:rPr>
          <w:ins w:author="Joseph Kalfus" w:date="2021-11-05T21:16:00Z" w:id="1588"/>
        </w:rPr>
      </w:pPr>
    </w:p>
    <w:p w:rsidRPr="00954E8F" w:rsidR="007B26DC" w:rsidP="007B26DC" w:rsidRDefault="007B26DC" w14:paraId="002A07E6" w14:textId="26B6F32A">
      <w:pPr>
        <w:rPr>
          <w:ins w:author="Joseph Kalfus" w:date="2021-11-05T21:16:00Z" w:id="1589"/>
          <w:b/>
          <w:bCs/>
        </w:rPr>
      </w:pPr>
      <w:ins w:author="Joseph Kalfus" w:date="2021-11-05T21:16:00Z" w:id="1590">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591">
        <w:r w:rsidR="007502E6">
          <w:rPr>
            <w:b/>
            <w:bCs/>
            <w:noProof/>
          </w:rPr>
          <w:t>30</w:t>
        </w:r>
      </w:ins>
      <w:ins w:author="Joseph Kalfus" w:date="2021-11-05T21:16:00Z" w:id="1592">
        <w:r w:rsidRPr="00954E8F">
          <w:rPr>
            <w:b/>
            <w:bCs/>
          </w:rPr>
          <w:fldChar w:fldCharType="end"/>
        </w:r>
        <w:r w:rsidRPr="00954E8F">
          <w:rPr>
            <w:b/>
            <w:bCs/>
          </w:rPr>
          <w:t xml:space="preserve"> </w:t>
        </w:r>
      </w:ins>
    </w:p>
    <w:p w:rsidRPr="007502E6" w:rsidR="007B26DC" w:rsidP="008B6782" w:rsidRDefault="006626CD" w14:paraId="2E3B3728" w14:textId="20735182">
      <w:pPr>
        <w:rPr>
          <w:ins w:author="Malik Webster" w:date="2021-11-03T08:02:00Z" w:id="1593"/>
          <w:i/>
          <w:iCs/>
          <w:rPrChange w:author="Joseph Kalfus" w:date="2021-11-05T21:48:00Z" w:id="1594">
            <w:rPr>
              <w:ins w:author="Malik Webster" w:date="2021-11-03T08:02:00Z" w:id="1595"/>
            </w:rPr>
          </w:rPrChange>
        </w:rPr>
      </w:pPr>
      <w:ins w:author="Joseph Kalfus" w:date="2021-11-05T21:28:00Z" w:id="1596">
        <w:r>
          <w:rPr>
            <w:i/>
            <w:iCs/>
          </w:rPr>
          <w:t>Displaying Notes Screen</w:t>
        </w:r>
      </w:ins>
    </w:p>
    <w:p w:rsidR="000370A0" w:rsidP="008B6782" w:rsidRDefault="000370A0" w14:paraId="42F7907D" w14:textId="15E78A2B">
      <w:pPr>
        <w:rPr>
          <w:ins w:author="Malik Webster" w:date="2021-11-03T08:05:00Z" w:id="1597"/>
        </w:rPr>
      </w:pPr>
      <w:ins w:author="Malik Webster" w:date="2021-11-03T08:03:00Z" w:id="1598">
        <w:r>
          <w:rPr>
            <w:noProof/>
          </w:rPr>
          <w:drawing>
            <wp:inline distT="0" distB="0" distL="0" distR="0" wp14:anchorId="6EAC4C7D" wp14:editId="780A9CC7">
              <wp:extent cx="2514600" cy="543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14600" cy="5435600"/>
                      </a:xfrm>
                      <a:prstGeom prst="rect">
                        <a:avLst/>
                      </a:prstGeom>
                    </pic:spPr>
                  </pic:pic>
                </a:graphicData>
              </a:graphic>
            </wp:inline>
          </w:drawing>
        </w:r>
      </w:ins>
    </w:p>
    <w:p w:rsidR="00E05964" w:rsidP="008B6782" w:rsidRDefault="00E05964" w14:paraId="5882E1A3" w14:textId="6B78A743">
      <w:pPr>
        <w:rPr>
          <w:ins w:author="Malik Webster" w:date="2021-11-03T08:09:00Z" w:id="1599"/>
        </w:rPr>
      </w:pPr>
      <w:ins w:author="Malik Webster" w:date="2021-11-03T08:05:00Z" w:id="1600">
        <w:r>
          <w:t>After speaking the command, the a</w:t>
        </w:r>
      </w:ins>
      <w:ins w:author="Malik Webster" w:date="2021-11-03T08:06:00Z" w:id="1601">
        <w:r>
          <w:t xml:space="preserve">pp takes the user to the Notes screen. </w:t>
        </w:r>
      </w:ins>
    </w:p>
    <w:p w:rsidRPr="00E92550" w:rsidR="00D759B5" w:rsidRDefault="08C6A658" w14:paraId="5E1BF512" w14:textId="7684BAA2">
      <w:pPr>
        <w:pStyle w:val="Heading2"/>
        <w:rPr>
          <w:ins w:author="Malik Webster" w:date="2021-11-03T08:09:00Z" w:id="1602"/>
          <w:rPrChange w:author="Joseph Kalfus" w:date="2021-11-05T20:39:00Z" w:id="1603">
            <w:rPr>
              <w:ins w:author="Malik Webster" w:date="2021-11-03T08:09:00Z" w:id="1604"/>
              <w:rFonts w:ascii="Calibri Light" w:hAnsi="Calibri Light" w:eastAsia="MS Gothic" w:cs="Times New Roman"/>
            </w:rPr>
          </w:rPrChange>
        </w:rPr>
        <w:pPrChange w:author="Joseph Kalfus" w:date="2021-11-05T20:39:00Z" w:id="1605">
          <w:pPr/>
        </w:pPrChange>
      </w:pPr>
      <w:ins w:author="Firehiwot Chari" w:date="2021-11-05T04:01:00Z" w:id="1606">
        <w:del w:author="Joseph Kalfus" w:date="2021-11-05T20:39:00Z" w:id="1607">
          <w:r w:rsidRPr="00E92550" w:rsidDel="00E92550">
            <w:delText xml:space="preserve">5.3 </w:delText>
          </w:r>
        </w:del>
      </w:ins>
      <w:ins w:author="Malik Webster" w:date="2021-11-03T08:09:00Z" w:id="1608">
        <w:del w:author="Firehiwot Chari" w:date="2021-11-05T04:01:00Z" w:id="1609">
          <w:r w:rsidRPr="00E92550" w:rsidDel="00D759B5" w:rsidR="00D759B5">
            <w:delText xml:space="preserve">Step 3: </w:delText>
          </w:r>
        </w:del>
      </w:ins>
      <w:bookmarkStart w:name="_Toc87054592" w:id="1610"/>
      <w:ins w:author="Malik Webster" w:date="2021-11-03T08:31:00Z" w:id="1611">
        <w:r w:rsidRPr="00E92550" w:rsidR="00C5293C">
          <w:t>Create A Note</w:t>
        </w:r>
      </w:ins>
      <w:bookmarkEnd w:id="1610"/>
    </w:p>
    <w:p w:rsidR="00D759B5" w:rsidP="008B6782" w:rsidRDefault="008B3A89" w14:paraId="6746B983" w14:textId="58A6D742">
      <w:pPr>
        <w:rPr>
          <w:ins w:author="Joseph Kalfus" w:date="2021-11-05T21:16:00Z" w:id="1612"/>
        </w:rPr>
      </w:pPr>
      <w:ins w:author="Malik Webster" w:date="2021-11-03T08:10:00Z" w:id="1613">
        <w:r>
          <w:t>The NLU app can do more than respond to simple tasks. For instance, the user might want to</w:t>
        </w:r>
        <w:r w:rsidR="003D38D5">
          <w:t xml:space="preserve"> create a note.</w:t>
        </w:r>
      </w:ins>
      <w:ins w:author="Malik Webster" w:date="2021-11-03T08:11:00Z" w:id="1614">
        <w:r w:rsidR="00131FF0">
          <w:t xml:space="preserve"> Press the microphone button and </w:t>
        </w:r>
        <w:r w:rsidR="001D0BA7">
          <w:t xml:space="preserve">tell the application the content you want </w:t>
        </w:r>
      </w:ins>
      <w:ins w:author="Malik Webster" w:date="2021-11-03T08:12:00Z" w:id="1615">
        <w:r w:rsidR="001D0BA7">
          <w:t>to go into the note</w:t>
        </w:r>
      </w:ins>
      <w:ins w:author="Malik Webster" w:date="2021-11-03T08:14:00Z" w:id="1616">
        <w:r w:rsidR="009E3D8E">
          <w:t xml:space="preserve"> (i.e., tell the NLU “I have a son named David”).</w:t>
        </w:r>
      </w:ins>
    </w:p>
    <w:p w:rsidR="007B26DC" w:rsidP="008B6782" w:rsidRDefault="007B26DC" w14:paraId="02E19177" w14:textId="77777777">
      <w:pPr>
        <w:rPr>
          <w:ins w:author="Joseph Kalfus" w:date="2021-11-05T21:16:00Z" w:id="1617"/>
        </w:rPr>
      </w:pPr>
    </w:p>
    <w:p w:rsidR="007B26DC" w:rsidP="008B6782" w:rsidRDefault="007B26DC" w14:paraId="7C35896B" w14:textId="77777777">
      <w:pPr>
        <w:rPr>
          <w:ins w:author="Joseph Kalfus" w:date="2021-11-05T21:48:00Z" w:id="1618"/>
        </w:rPr>
      </w:pPr>
    </w:p>
    <w:p w:rsidR="007502E6" w:rsidP="008B6782" w:rsidRDefault="007502E6" w14:paraId="08986BA0" w14:textId="77777777">
      <w:pPr>
        <w:rPr>
          <w:ins w:author="Joseph Kalfus" w:date="2021-11-05T21:16:00Z" w:id="1619"/>
        </w:rPr>
      </w:pPr>
    </w:p>
    <w:p w:rsidRPr="00954E8F" w:rsidR="007B26DC" w:rsidP="007B26DC" w:rsidRDefault="007B26DC" w14:paraId="2721DE51" w14:textId="3EA5A273">
      <w:pPr>
        <w:rPr>
          <w:ins w:author="Joseph Kalfus" w:date="2021-11-05T21:16:00Z" w:id="1620"/>
          <w:b/>
          <w:bCs/>
        </w:rPr>
      </w:pPr>
      <w:ins w:author="Joseph Kalfus" w:date="2021-11-05T21:16:00Z" w:id="162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622">
        <w:r w:rsidR="007502E6">
          <w:rPr>
            <w:b/>
            <w:bCs/>
            <w:noProof/>
          </w:rPr>
          <w:t>31</w:t>
        </w:r>
      </w:ins>
      <w:ins w:author="Joseph Kalfus" w:date="2021-11-05T21:16:00Z" w:id="1623">
        <w:r w:rsidRPr="00954E8F">
          <w:rPr>
            <w:b/>
            <w:bCs/>
          </w:rPr>
          <w:fldChar w:fldCharType="end"/>
        </w:r>
        <w:r w:rsidRPr="00954E8F">
          <w:rPr>
            <w:b/>
            <w:bCs/>
          </w:rPr>
          <w:t xml:space="preserve"> </w:t>
        </w:r>
      </w:ins>
    </w:p>
    <w:p w:rsidRPr="007502E6" w:rsidR="007B26DC" w:rsidP="008B6782" w:rsidRDefault="001978F6" w14:paraId="0819957A" w14:textId="2922C906">
      <w:pPr>
        <w:rPr>
          <w:ins w:author="Malik Webster" w:date="2021-11-03T08:14:00Z" w:id="1624"/>
          <w:i/>
          <w:iCs/>
          <w:rPrChange w:author="Joseph Kalfus" w:date="2021-11-05T21:48:00Z" w:id="1625">
            <w:rPr>
              <w:ins w:author="Malik Webster" w:date="2021-11-03T08:14:00Z" w:id="1626"/>
            </w:rPr>
          </w:rPrChange>
        </w:rPr>
      </w:pPr>
      <w:ins w:author="Joseph Kalfus" w:date="2021-11-05T21:28:00Z" w:id="1627">
        <w:r>
          <w:rPr>
            <w:i/>
            <w:iCs/>
          </w:rPr>
          <w:t xml:space="preserve">Creating a Note Request, </w:t>
        </w:r>
      </w:ins>
      <w:ins w:author="Joseph Kalfus" w:date="2021-11-05T21:29:00Z" w:id="1628">
        <w:r>
          <w:rPr>
            <w:i/>
            <w:iCs/>
          </w:rPr>
          <w:t>Response, Confirmation</w:t>
        </w:r>
      </w:ins>
    </w:p>
    <w:p w:rsidR="009E3D8E" w:rsidP="008B6782" w:rsidRDefault="00B21102" w14:paraId="338A636B" w14:textId="23FAA221">
      <w:pPr>
        <w:rPr>
          <w:ins w:author="Malik Webster" w:date="2021-11-03T08:16:00Z" w:id="1629"/>
        </w:rPr>
      </w:pPr>
      <w:ins w:author="Malik Webster" w:date="2021-11-03T08:15:00Z" w:id="1630">
        <w:r>
          <w:rPr>
            <w:noProof/>
          </w:rPr>
          <w:drawing>
            <wp:inline distT="0" distB="0" distL="0" distR="0" wp14:anchorId="612A8C0D" wp14:editId="14CC8F39">
              <wp:extent cx="2501900" cy="5422900"/>
              <wp:effectExtent l="0" t="0" r="0" b="0"/>
              <wp:docPr id="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501900" cy="5422900"/>
                      </a:xfrm>
                      <a:prstGeom prst="rect">
                        <a:avLst/>
                      </a:prstGeom>
                    </pic:spPr>
                  </pic:pic>
                </a:graphicData>
              </a:graphic>
            </wp:inline>
          </w:drawing>
        </w:r>
      </w:ins>
    </w:p>
    <w:p w:rsidR="009F22E9" w:rsidP="008B6782" w:rsidRDefault="009F22E9" w14:paraId="1EC3829C" w14:textId="03B8F465">
      <w:pPr>
        <w:rPr>
          <w:ins w:author="Joseph Kalfus" w:date="2021-11-05T21:16:00Z" w:id="1631"/>
        </w:rPr>
      </w:pPr>
      <w:ins w:author="Malik Webster" w:date="2021-11-03T08:16:00Z" w:id="1632">
        <w:r>
          <w:t>After speaking the contents of the note, the system will ask “Should I create a note?”</w:t>
        </w:r>
        <w:r w:rsidR="004A3760">
          <w:t>. If you say yes, the system will then generate the note.</w:t>
        </w:r>
      </w:ins>
    </w:p>
    <w:p w:rsidR="007B26DC" w:rsidP="008B6782" w:rsidRDefault="007B26DC" w14:paraId="699F7A49" w14:textId="77777777">
      <w:pPr>
        <w:rPr>
          <w:ins w:author="Joseph Kalfus" w:date="2021-11-05T21:16:00Z" w:id="1633"/>
        </w:rPr>
      </w:pPr>
    </w:p>
    <w:p w:rsidR="007B26DC" w:rsidP="008B6782" w:rsidRDefault="007B26DC" w14:paraId="53B1EC7C" w14:textId="77777777">
      <w:pPr>
        <w:rPr>
          <w:ins w:author="Joseph Kalfus" w:date="2021-11-05T21:16:00Z" w:id="1634"/>
        </w:rPr>
      </w:pPr>
    </w:p>
    <w:p w:rsidR="007B26DC" w:rsidP="008B6782" w:rsidRDefault="007B26DC" w14:paraId="4917F2E4" w14:textId="77777777">
      <w:pPr>
        <w:rPr>
          <w:ins w:author="Joseph Kalfus" w:date="2021-11-05T21:16:00Z" w:id="1635"/>
        </w:rPr>
      </w:pPr>
    </w:p>
    <w:p w:rsidR="007B26DC" w:rsidP="008B6782" w:rsidRDefault="007B26DC" w14:paraId="01D576A4" w14:textId="77777777">
      <w:pPr>
        <w:rPr>
          <w:ins w:author="Joseph Kalfus" w:date="2021-11-05T21:16:00Z" w:id="1636"/>
        </w:rPr>
      </w:pPr>
    </w:p>
    <w:p w:rsidR="007B26DC" w:rsidP="008B6782" w:rsidRDefault="007B26DC" w14:paraId="7783C047" w14:textId="77777777">
      <w:pPr>
        <w:rPr>
          <w:ins w:author="Joseph Kalfus" w:date="2021-11-05T21:48:00Z" w:id="1637"/>
        </w:rPr>
      </w:pPr>
    </w:p>
    <w:p w:rsidR="007502E6" w:rsidP="008B6782" w:rsidRDefault="007502E6" w14:paraId="25481AEC" w14:textId="77777777">
      <w:pPr>
        <w:rPr>
          <w:ins w:author="Joseph Kalfus" w:date="2021-11-05T21:16:00Z" w:id="1638"/>
        </w:rPr>
      </w:pPr>
    </w:p>
    <w:p w:rsidRPr="00954E8F" w:rsidR="007B26DC" w:rsidP="007B26DC" w:rsidRDefault="007B26DC" w14:paraId="59AD94E6" w14:textId="16F42994">
      <w:pPr>
        <w:rPr>
          <w:ins w:author="Joseph Kalfus" w:date="2021-11-05T21:16:00Z" w:id="1639"/>
          <w:b/>
          <w:bCs/>
        </w:rPr>
      </w:pPr>
      <w:ins w:author="Joseph Kalfus" w:date="2021-11-05T21:16:00Z" w:id="1640">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641">
        <w:r w:rsidR="007502E6">
          <w:rPr>
            <w:b/>
            <w:bCs/>
            <w:noProof/>
          </w:rPr>
          <w:t>32</w:t>
        </w:r>
      </w:ins>
      <w:ins w:author="Joseph Kalfus" w:date="2021-11-05T21:16:00Z" w:id="1642">
        <w:r w:rsidRPr="00954E8F">
          <w:rPr>
            <w:b/>
            <w:bCs/>
          </w:rPr>
          <w:fldChar w:fldCharType="end"/>
        </w:r>
        <w:r w:rsidRPr="00954E8F">
          <w:rPr>
            <w:b/>
            <w:bCs/>
          </w:rPr>
          <w:t xml:space="preserve"> </w:t>
        </w:r>
      </w:ins>
    </w:p>
    <w:p w:rsidRPr="007502E6" w:rsidR="007B26DC" w:rsidP="008B6782" w:rsidRDefault="001978F6" w14:paraId="49745684" w14:textId="011BAD0C">
      <w:pPr>
        <w:rPr>
          <w:ins w:author="Malik Webster" w:date="2021-11-03T08:16:00Z" w:id="1643"/>
          <w:i/>
          <w:iCs/>
          <w:rPrChange w:author="Joseph Kalfus" w:date="2021-11-05T21:48:00Z" w:id="1644">
            <w:rPr>
              <w:ins w:author="Malik Webster" w:date="2021-11-03T08:16:00Z" w:id="1645"/>
            </w:rPr>
          </w:rPrChange>
        </w:rPr>
      </w:pPr>
      <w:ins w:author="Joseph Kalfus" w:date="2021-11-05T21:29:00Z" w:id="1646">
        <w:r>
          <w:rPr>
            <w:i/>
            <w:iCs/>
          </w:rPr>
          <w:t>Displaying Note</w:t>
        </w:r>
        <w:r w:rsidR="00FC5395">
          <w:rPr>
            <w:i/>
            <w:iCs/>
          </w:rPr>
          <w:t>s</w:t>
        </w:r>
      </w:ins>
    </w:p>
    <w:p w:rsidR="004A3760" w:rsidP="008B6782" w:rsidRDefault="004A3760" w14:paraId="19C59B81" w14:textId="7C572CB4">
      <w:pPr>
        <w:rPr>
          <w:ins w:author="Malik Webster" w:date="2021-11-03T08:17:00Z" w:id="1647"/>
        </w:rPr>
      </w:pPr>
      <w:ins w:author="Malik Webster" w:date="2021-11-03T08:16:00Z" w:id="1648">
        <w:r>
          <w:rPr>
            <w:noProof/>
          </w:rPr>
          <w:drawing>
            <wp:inline distT="0" distB="0" distL="0" distR="0" wp14:anchorId="375AF718" wp14:editId="31441B60">
              <wp:extent cx="2578100" cy="5422900"/>
              <wp:effectExtent l="0" t="0" r="0" b="0"/>
              <wp:docPr id="9" name="Picture 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578100" cy="5422900"/>
                      </a:xfrm>
                      <a:prstGeom prst="rect">
                        <a:avLst/>
                      </a:prstGeom>
                    </pic:spPr>
                  </pic:pic>
                </a:graphicData>
              </a:graphic>
            </wp:inline>
          </w:drawing>
        </w:r>
      </w:ins>
    </w:p>
    <w:p w:rsidR="004A3760" w:rsidP="008B6782" w:rsidRDefault="004A3760" w14:paraId="193DCA16" w14:textId="42AB84E1">
      <w:pPr>
        <w:rPr>
          <w:ins w:author="Malik Webster" w:date="2021-11-03T08:21:00Z" w:id="1649"/>
        </w:rPr>
      </w:pPr>
      <w:ins w:author="Malik Webster" w:date="2021-11-03T08:17:00Z" w:id="1650">
        <w:r>
          <w:t>As shown in the above screenshot, a new note was added to the bottom of the list showing</w:t>
        </w:r>
        <w:r w:rsidR="00236CF2">
          <w:t xml:space="preserve"> the speech the user just input moments before.</w:t>
        </w:r>
      </w:ins>
    </w:p>
    <w:p w:rsidRPr="009A0C36" w:rsidR="001C73EB" w:rsidRDefault="4D4DEFCB" w14:paraId="3DD019B4" w14:textId="1D4A2BDF">
      <w:pPr>
        <w:pStyle w:val="Heading2"/>
        <w:rPr>
          <w:ins w:author="Malik Webster" w:date="2021-11-03T08:21:00Z" w:id="1651"/>
          <w:rPrChange w:author="Joseph Kalfus" w:date="2021-11-05T20:44:00Z" w:id="1652">
            <w:rPr>
              <w:ins w:author="Malik Webster" w:date="2021-11-03T08:21:00Z" w:id="1653"/>
              <w:rFonts w:ascii="Calibri Light" w:hAnsi="Calibri Light" w:eastAsia="MS Gothic" w:cs="Times New Roman"/>
            </w:rPr>
          </w:rPrChange>
        </w:rPr>
        <w:pPrChange w:author="Joseph Kalfus" w:date="2021-11-05T20:44:00Z" w:id="1654">
          <w:pPr/>
        </w:pPrChange>
      </w:pPr>
      <w:ins w:author="Firehiwot Chari" w:date="2021-11-05T04:02:00Z" w:id="1655">
        <w:del w:author="Joseph Kalfus" w:date="2021-11-05T20:44:00Z" w:id="1656">
          <w:r w:rsidRPr="009A0C36" w:rsidDel="006327BB">
            <w:delText xml:space="preserve">5.4 </w:delText>
          </w:r>
        </w:del>
      </w:ins>
      <w:ins w:author="Malik Webster" w:date="2021-11-03T08:21:00Z" w:id="1657">
        <w:del w:author="Firehiwot Chari" w:date="2021-11-05T04:02:00Z" w:id="1658">
          <w:r w:rsidRPr="009A0C36" w:rsidDel="001C73EB" w:rsidR="001C73EB">
            <w:delText xml:space="preserve">Step 4: </w:delText>
          </w:r>
        </w:del>
        <w:bookmarkStart w:name="_Toc87054593" w:id="1659"/>
        <w:r w:rsidRPr="009A0C36" w:rsidR="001C73EB">
          <w:t>Create an Event</w:t>
        </w:r>
        <w:bookmarkEnd w:id="1659"/>
      </w:ins>
    </w:p>
    <w:p w:rsidR="001C73EB" w:rsidP="008B6782" w:rsidRDefault="001C73EB" w14:paraId="37B43A5B" w14:textId="0551947F">
      <w:pPr>
        <w:rPr>
          <w:ins w:author="Joseph Kalfus" w:date="2021-11-05T21:16:00Z" w:id="1660"/>
        </w:rPr>
      </w:pPr>
      <w:ins w:author="Malik Webster" w:date="2021-11-03T08:21:00Z" w:id="1661">
        <w:r>
          <w:t>Notes that have a date and a time become events.</w:t>
        </w:r>
        <w:r w:rsidR="002E489B">
          <w:t xml:space="preserve"> This section will walk you through how to create an event with speech. First, tell the </w:t>
        </w:r>
      </w:ins>
      <w:ins w:author="Malik Webster" w:date="2021-11-03T08:22:00Z" w:id="1662">
        <w:r w:rsidR="002E489B">
          <w:t xml:space="preserve">application that an event is coming. </w:t>
        </w:r>
        <w:r w:rsidR="00A3213F">
          <w:t xml:space="preserve">The system will ask “On what date?” Say the date, then the NLU will prompt you </w:t>
        </w:r>
      </w:ins>
      <w:ins w:author="Malik Webster" w:date="2021-11-03T08:23:00Z" w:id="1663">
        <w:r w:rsidR="00A3213F">
          <w:t>for the time.</w:t>
        </w:r>
      </w:ins>
    </w:p>
    <w:p w:rsidR="007B26DC" w:rsidP="008B6782" w:rsidRDefault="007B26DC" w14:paraId="28DBBDCC" w14:textId="77777777">
      <w:pPr>
        <w:rPr>
          <w:ins w:author="Joseph Kalfus" w:date="2021-11-05T21:16:00Z" w:id="1664"/>
        </w:rPr>
      </w:pPr>
    </w:p>
    <w:p w:rsidR="007B26DC" w:rsidP="008B6782" w:rsidRDefault="007B26DC" w14:paraId="07CFEB0E" w14:textId="77777777">
      <w:pPr>
        <w:rPr>
          <w:ins w:author="Joseph Kalfus" w:date="2021-11-05T21:49:00Z" w:id="1665"/>
        </w:rPr>
      </w:pPr>
    </w:p>
    <w:p w:rsidR="007502E6" w:rsidP="008B6782" w:rsidRDefault="007502E6" w14:paraId="06BE98BF" w14:textId="77777777">
      <w:pPr>
        <w:rPr>
          <w:ins w:author="Joseph Kalfus" w:date="2021-11-05T21:16:00Z" w:id="1666"/>
        </w:rPr>
      </w:pPr>
    </w:p>
    <w:p w:rsidRPr="00954E8F" w:rsidR="007B26DC" w:rsidP="007B26DC" w:rsidRDefault="007B26DC" w14:paraId="034F1550" w14:textId="5047B354">
      <w:pPr>
        <w:rPr>
          <w:ins w:author="Joseph Kalfus" w:date="2021-11-05T21:16:00Z" w:id="1667"/>
          <w:b/>
          <w:bCs/>
        </w:rPr>
      </w:pPr>
      <w:ins w:author="Joseph Kalfus" w:date="2021-11-05T21:16:00Z" w:id="1668">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669">
        <w:r w:rsidR="007502E6">
          <w:rPr>
            <w:b/>
            <w:bCs/>
            <w:noProof/>
          </w:rPr>
          <w:t>33</w:t>
        </w:r>
      </w:ins>
      <w:ins w:author="Joseph Kalfus" w:date="2021-11-05T21:16:00Z" w:id="1670">
        <w:r w:rsidRPr="00954E8F">
          <w:rPr>
            <w:b/>
            <w:bCs/>
          </w:rPr>
          <w:fldChar w:fldCharType="end"/>
        </w:r>
        <w:r w:rsidRPr="00954E8F">
          <w:rPr>
            <w:b/>
            <w:bCs/>
          </w:rPr>
          <w:t xml:space="preserve"> </w:t>
        </w:r>
      </w:ins>
    </w:p>
    <w:p w:rsidRPr="007502E6" w:rsidR="007B26DC" w:rsidP="008B6782" w:rsidRDefault="00FC5395" w14:paraId="1901EB11" w14:textId="077C414A">
      <w:pPr>
        <w:rPr>
          <w:ins w:author="Malik Webster" w:date="2021-11-03T08:24:00Z" w:id="1671"/>
          <w:i/>
          <w:iCs/>
          <w:rPrChange w:author="Joseph Kalfus" w:date="2021-11-05T21:49:00Z" w:id="1672">
            <w:rPr>
              <w:ins w:author="Malik Webster" w:date="2021-11-03T08:24:00Z" w:id="1673"/>
            </w:rPr>
          </w:rPrChange>
        </w:rPr>
      </w:pPr>
      <w:ins w:author="Joseph Kalfus" w:date="2021-11-05T21:29:00Z" w:id="1674">
        <w:r>
          <w:rPr>
            <w:i/>
            <w:iCs/>
          </w:rPr>
          <w:t>Application Request, Response with Dates</w:t>
        </w:r>
      </w:ins>
    </w:p>
    <w:p w:rsidR="00A9489A" w:rsidP="008B6782" w:rsidRDefault="00A9489A" w14:paraId="7F28D6EB" w14:textId="4AF2F952">
      <w:pPr>
        <w:rPr>
          <w:ins w:author="Joseph Kalfus" w:date="2021-11-05T21:16:00Z" w:id="1675"/>
        </w:rPr>
      </w:pPr>
      <w:ins w:author="Malik Webster" w:date="2021-11-03T08:24:00Z" w:id="1676">
        <w:r>
          <w:rPr>
            <w:noProof/>
          </w:rPr>
          <w:drawing>
            <wp:inline distT="0" distB="0" distL="0" distR="0" wp14:anchorId="66538944" wp14:editId="7AD03A7E">
              <wp:extent cx="2540000" cy="5435600"/>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540000" cy="5435600"/>
                      </a:xfrm>
                      <a:prstGeom prst="rect">
                        <a:avLst/>
                      </a:prstGeom>
                    </pic:spPr>
                  </pic:pic>
                </a:graphicData>
              </a:graphic>
            </wp:inline>
          </w:drawing>
        </w:r>
      </w:ins>
    </w:p>
    <w:p w:rsidR="007B26DC" w:rsidP="008B6782" w:rsidRDefault="007B26DC" w14:paraId="791BE3AB" w14:textId="77777777">
      <w:pPr>
        <w:rPr>
          <w:ins w:author="Joseph Kalfus" w:date="2021-11-05T21:16:00Z" w:id="1677"/>
        </w:rPr>
      </w:pPr>
    </w:p>
    <w:p w:rsidR="007B26DC" w:rsidP="008B6782" w:rsidRDefault="007B26DC" w14:paraId="4AA9F45F" w14:textId="77777777">
      <w:pPr>
        <w:rPr>
          <w:ins w:author="Joseph Kalfus" w:date="2021-11-05T21:16:00Z" w:id="1678"/>
        </w:rPr>
      </w:pPr>
    </w:p>
    <w:p w:rsidR="007B26DC" w:rsidP="008B6782" w:rsidRDefault="007B26DC" w14:paraId="4CDC09D3" w14:textId="77777777">
      <w:pPr>
        <w:rPr>
          <w:ins w:author="Joseph Kalfus" w:date="2021-11-05T21:16:00Z" w:id="1679"/>
        </w:rPr>
      </w:pPr>
    </w:p>
    <w:p w:rsidR="007B26DC" w:rsidP="008B6782" w:rsidRDefault="007B26DC" w14:paraId="1964FB15" w14:textId="77777777">
      <w:pPr>
        <w:rPr>
          <w:ins w:author="Joseph Kalfus" w:date="2021-11-05T21:16:00Z" w:id="1680"/>
        </w:rPr>
      </w:pPr>
    </w:p>
    <w:p w:rsidR="007B26DC" w:rsidP="008B6782" w:rsidRDefault="007B26DC" w14:paraId="6128BD9F" w14:textId="77777777">
      <w:pPr>
        <w:rPr>
          <w:ins w:author="Joseph Kalfus" w:date="2021-11-05T21:16:00Z" w:id="1681"/>
        </w:rPr>
      </w:pPr>
    </w:p>
    <w:p w:rsidR="007B26DC" w:rsidP="008B6782" w:rsidRDefault="007B26DC" w14:paraId="65E20C34" w14:textId="77777777">
      <w:pPr>
        <w:rPr>
          <w:ins w:author="Joseph Kalfus" w:date="2021-11-05T21:49:00Z" w:id="1682"/>
        </w:rPr>
      </w:pPr>
    </w:p>
    <w:p w:rsidR="007502E6" w:rsidP="008B6782" w:rsidRDefault="007502E6" w14:paraId="28D3070C" w14:textId="77777777">
      <w:pPr>
        <w:rPr>
          <w:ins w:author="Joseph Kalfus" w:date="2021-11-05T21:16:00Z" w:id="1683"/>
        </w:rPr>
      </w:pPr>
    </w:p>
    <w:p w:rsidRPr="00954E8F" w:rsidR="007B26DC" w:rsidP="007B26DC" w:rsidRDefault="007B26DC" w14:paraId="4A07A324" w14:textId="6806F143">
      <w:pPr>
        <w:rPr>
          <w:ins w:author="Joseph Kalfus" w:date="2021-11-05T21:16:00Z" w:id="1684"/>
          <w:b/>
          <w:bCs/>
        </w:rPr>
      </w:pPr>
      <w:ins w:author="Joseph Kalfus" w:date="2021-11-05T21:16:00Z" w:id="168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686">
        <w:r w:rsidR="007502E6">
          <w:rPr>
            <w:b/>
            <w:bCs/>
            <w:noProof/>
          </w:rPr>
          <w:t>34</w:t>
        </w:r>
      </w:ins>
      <w:ins w:author="Joseph Kalfus" w:date="2021-11-05T21:16:00Z" w:id="1687">
        <w:r w:rsidRPr="00954E8F">
          <w:rPr>
            <w:b/>
            <w:bCs/>
          </w:rPr>
          <w:fldChar w:fldCharType="end"/>
        </w:r>
        <w:r w:rsidRPr="00954E8F">
          <w:rPr>
            <w:b/>
            <w:bCs/>
          </w:rPr>
          <w:t xml:space="preserve"> </w:t>
        </w:r>
      </w:ins>
    </w:p>
    <w:p w:rsidRPr="000F3C0F" w:rsidR="007B26DC" w:rsidP="008B6782" w:rsidRDefault="00FC5395" w14:paraId="023FDAEC" w14:textId="4E0B639D">
      <w:pPr>
        <w:rPr>
          <w:ins w:author="Malik Webster" w:date="2021-11-03T08:24:00Z" w:id="1688"/>
          <w:i/>
          <w:iCs/>
          <w:rPrChange w:author="Joseph Kalfus" w:date="2021-11-05T21:38:00Z" w:id="1689">
            <w:rPr>
              <w:ins w:author="Malik Webster" w:date="2021-11-03T08:24:00Z" w:id="1690"/>
            </w:rPr>
          </w:rPrChange>
        </w:rPr>
      </w:pPr>
      <w:ins w:author="Joseph Kalfus" w:date="2021-11-05T21:30:00Z" w:id="1691">
        <w:r>
          <w:rPr>
            <w:i/>
            <w:iCs/>
          </w:rPr>
          <w:t>Confirming AM or PM</w:t>
        </w:r>
      </w:ins>
    </w:p>
    <w:p w:rsidR="00A9489A" w:rsidP="008B6782" w:rsidRDefault="00A9489A" w14:paraId="1E06E062" w14:textId="7544AA8F">
      <w:pPr>
        <w:rPr>
          <w:ins w:author="Malik Webster" w:date="2021-11-03T08:25:00Z" w:id="1692"/>
        </w:rPr>
      </w:pPr>
      <w:ins w:author="Malik Webster" w:date="2021-11-03T08:25:00Z" w:id="1693">
        <w:r>
          <w:rPr>
            <w:noProof/>
          </w:rPr>
          <w:drawing>
            <wp:inline distT="0" distB="0" distL="0" distR="0" wp14:anchorId="665026EF" wp14:editId="7C43D526">
              <wp:extent cx="2540000" cy="5422900"/>
              <wp:effectExtent l="0" t="0" r="0" b="0"/>
              <wp:docPr id="11" name="Picture 1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540000" cy="5422900"/>
                      </a:xfrm>
                      <a:prstGeom prst="rect">
                        <a:avLst/>
                      </a:prstGeom>
                    </pic:spPr>
                  </pic:pic>
                </a:graphicData>
              </a:graphic>
            </wp:inline>
          </w:drawing>
        </w:r>
      </w:ins>
    </w:p>
    <w:p w:rsidR="00A9489A" w:rsidP="008B6782" w:rsidRDefault="00A9489A" w14:paraId="46121921" w14:textId="21731C8A">
      <w:pPr>
        <w:rPr>
          <w:ins w:author="Joseph Kalfus" w:date="2021-11-05T21:16:00Z" w:id="1694"/>
        </w:rPr>
      </w:pPr>
      <w:ins w:author="Malik Webster" w:date="2021-11-03T08:25:00Z" w:id="1695">
        <w:r>
          <w:t xml:space="preserve">After specifying the time, the NLU will </w:t>
        </w:r>
      </w:ins>
      <w:ins w:author="Malik Webster" w:date="2021-11-03T08:26:00Z" w:id="1696">
        <w:r w:rsidR="0062199A">
          <w:t xml:space="preserve">ask if it should create a note. If you say yes, the app will </w:t>
        </w:r>
      </w:ins>
      <w:ins w:author="Malik Webster" w:date="2021-11-03T08:25:00Z" w:id="1697">
        <w:r>
          <w:t xml:space="preserve">redirect you to the </w:t>
        </w:r>
        <w:r w:rsidR="0062199A">
          <w:t>new note that is created that has the event details.</w:t>
        </w:r>
      </w:ins>
    </w:p>
    <w:p w:rsidR="007B26DC" w:rsidP="008B6782" w:rsidRDefault="007B26DC" w14:paraId="017F1AC9" w14:textId="77777777">
      <w:pPr>
        <w:rPr>
          <w:ins w:author="Joseph Kalfus" w:date="2021-11-05T21:16:00Z" w:id="1698"/>
        </w:rPr>
      </w:pPr>
    </w:p>
    <w:p w:rsidR="007B26DC" w:rsidP="008B6782" w:rsidRDefault="007B26DC" w14:paraId="5076A8B6" w14:textId="77777777">
      <w:pPr>
        <w:rPr>
          <w:ins w:author="Joseph Kalfus" w:date="2021-11-05T21:16:00Z" w:id="1699"/>
        </w:rPr>
      </w:pPr>
    </w:p>
    <w:p w:rsidR="007B26DC" w:rsidP="008B6782" w:rsidRDefault="007B26DC" w14:paraId="529825B9" w14:textId="77777777">
      <w:pPr>
        <w:rPr>
          <w:ins w:author="Joseph Kalfus" w:date="2021-11-05T21:16:00Z" w:id="1700"/>
        </w:rPr>
      </w:pPr>
    </w:p>
    <w:p w:rsidR="007B26DC" w:rsidP="008B6782" w:rsidRDefault="007B26DC" w14:paraId="6C24B841" w14:textId="77777777">
      <w:pPr>
        <w:rPr>
          <w:ins w:author="Joseph Kalfus" w:date="2021-11-05T21:38:00Z" w:id="1701"/>
        </w:rPr>
      </w:pPr>
    </w:p>
    <w:p w:rsidR="000F3C0F" w:rsidP="008B6782" w:rsidRDefault="000F3C0F" w14:paraId="36605577" w14:textId="77777777">
      <w:pPr>
        <w:rPr>
          <w:ins w:author="Joseph Kalfus" w:date="2021-11-05T21:38:00Z" w:id="1702"/>
        </w:rPr>
      </w:pPr>
    </w:p>
    <w:p w:rsidR="000F3C0F" w:rsidP="008B6782" w:rsidRDefault="000F3C0F" w14:paraId="4B1AC129" w14:textId="77777777">
      <w:pPr>
        <w:rPr>
          <w:ins w:author="Joseph Kalfus" w:date="2021-11-05T21:16:00Z" w:id="1703"/>
        </w:rPr>
      </w:pPr>
    </w:p>
    <w:p w:rsidRPr="00954E8F" w:rsidR="007B26DC" w:rsidP="007B26DC" w:rsidRDefault="007B26DC" w14:paraId="3DE74801" w14:textId="35CAE804">
      <w:pPr>
        <w:rPr>
          <w:ins w:author="Joseph Kalfus" w:date="2021-11-05T21:16:00Z" w:id="1704"/>
          <w:b/>
          <w:bCs/>
        </w:rPr>
      </w:pPr>
      <w:ins w:author="Joseph Kalfus" w:date="2021-11-05T21:16:00Z" w:id="1705">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706">
        <w:r w:rsidR="007502E6">
          <w:rPr>
            <w:b/>
            <w:bCs/>
            <w:noProof/>
          </w:rPr>
          <w:t>35</w:t>
        </w:r>
      </w:ins>
      <w:ins w:author="Joseph Kalfus" w:date="2021-11-05T21:16:00Z" w:id="1707">
        <w:r w:rsidRPr="00954E8F">
          <w:rPr>
            <w:b/>
            <w:bCs/>
          </w:rPr>
          <w:fldChar w:fldCharType="end"/>
        </w:r>
        <w:r w:rsidRPr="00954E8F">
          <w:rPr>
            <w:b/>
            <w:bCs/>
          </w:rPr>
          <w:t xml:space="preserve"> </w:t>
        </w:r>
      </w:ins>
    </w:p>
    <w:p w:rsidRPr="000F3C0F" w:rsidR="007B26DC" w:rsidP="008B6782" w:rsidRDefault="00FC5395" w14:paraId="2A90E643" w14:textId="1E36A7AF">
      <w:pPr>
        <w:rPr>
          <w:ins w:author="Malik Webster" w:date="2021-11-03T08:26:00Z" w:id="1708"/>
          <w:i/>
          <w:iCs/>
          <w:rPrChange w:author="Joseph Kalfus" w:date="2021-11-05T21:38:00Z" w:id="1709">
            <w:rPr>
              <w:ins w:author="Malik Webster" w:date="2021-11-03T08:26:00Z" w:id="1710"/>
            </w:rPr>
          </w:rPrChange>
        </w:rPr>
      </w:pPr>
      <w:ins w:author="Joseph Kalfus" w:date="2021-11-05T21:30:00Z" w:id="1711">
        <w:r>
          <w:rPr>
            <w:i/>
            <w:iCs/>
          </w:rPr>
          <w:t>Viewing Event Details</w:t>
        </w:r>
      </w:ins>
    </w:p>
    <w:p w:rsidR="0062199A" w:rsidP="008B6782" w:rsidRDefault="002C7D80" w14:paraId="0FA0155D" w14:textId="254C7263">
      <w:pPr>
        <w:rPr>
          <w:ins w:author="Malik Webster" w:date="2021-11-03T08:27:00Z" w:id="1712"/>
        </w:rPr>
      </w:pPr>
      <w:ins w:author="Malik Webster" w:date="2021-11-03T08:27:00Z" w:id="1713">
        <w:r>
          <w:rPr>
            <w:noProof/>
          </w:rPr>
          <w:drawing>
            <wp:inline distT="0" distB="0" distL="0" distR="0" wp14:anchorId="00CCF697" wp14:editId="1454A6AA">
              <wp:extent cx="2527300" cy="54610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7300" cy="5461000"/>
                      </a:xfrm>
                      <a:prstGeom prst="rect">
                        <a:avLst/>
                      </a:prstGeom>
                    </pic:spPr>
                  </pic:pic>
                </a:graphicData>
              </a:graphic>
            </wp:inline>
          </w:drawing>
        </w:r>
      </w:ins>
    </w:p>
    <w:p w:rsidRPr="006327BB" w:rsidR="003E61FC" w:rsidRDefault="25A53D62" w14:paraId="576B3980" w14:textId="0D551654">
      <w:pPr>
        <w:pStyle w:val="Heading2"/>
        <w:rPr>
          <w:ins w:author="Malik Webster" w:date="2021-11-03T08:29:00Z" w:id="1714"/>
          <w:rPrChange w:author="Joseph Kalfus" w:date="2021-11-05T20:44:00Z" w:id="1715">
            <w:rPr>
              <w:ins w:author="Malik Webster" w:date="2021-11-03T08:29:00Z" w:id="1716"/>
              <w:rFonts w:ascii="Calibri Light" w:hAnsi="Calibri Light" w:eastAsia="MS Gothic" w:cs="Times New Roman"/>
            </w:rPr>
          </w:rPrChange>
        </w:rPr>
        <w:pPrChange w:author="Joseph Kalfus" w:date="2021-11-05T20:44:00Z" w:id="1717">
          <w:pPr/>
        </w:pPrChange>
      </w:pPr>
      <w:ins w:author="Firehiwot Chari" w:date="2021-11-05T04:02:00Z" w:id="1718">
        <w:del w:author="Joseph Kalfus" w:date="2021-11-05T20:44:00Z" w:id="1719">
          <w:r w:rsidRPr="006327BB" w:rsidDel="006327BB">
            <w:delText xml:space="preserve">5.5 </w:delText>
          </w:r>
        </w:del>
      </w:ins>
      <w:ins w:author="Malik Webster" w:date="2021-11-03T08:29:00Z" w:id="1720">
        <w:del w:author="Firehiwot Chari" w:date="2021-11-05T04:02:00Z" w:id="1721">
          <w:r w:rsidRPr="006327BB" w:rsidDel="0053115A" w:rsidR="0053115A">
            <w:delText>Step 5:</w:delText>
          </w:r>
        </w:del>
        <w:del w:author="Joseph Kalfus" w:date="2021-11-05T20:44:00Z" w:id="1722">
          <w:r w:rsidRPr="006327BB" w:rsidDel="006327BB" w:rsidR="0053115A">
            <w:delText xml:space="preserve"> </w:delText>
          </w:r>
        </w:del>
        <w:bookmarkStart w:name="_Toc87054594" w:id="1723"/>
        <w:r w:rsidRPr="006327BB" w:rsidR="0053115A">
          <w:t>Create a Recurring Event</w:t>
        </w:r>
        <w:bookmarkEnd w:id="1723"/>
      </w:ins>
    </w:p>
    <w:p w:rsidR="0053115A" w:rsidP="008B6782" w:rsidRDefault="00867A42" w14:paraId="16FDA2D8" w14:textId="56F7702C">
      <w:pPr>
        <w:rPr>
          <w:ins w:author="Joseph Kalfus" w:date="2021-11-05T21:16:00Z" w:id="1724"/>
        </w:rPr>
      </w:pPr>
      <w:proofErr w:type="gramStart"/>
      <w:ins w:author="Malik Webster" w:date="2021-11-03T08:32:00Z" w:id="1725">
        <w:r>
          <w:t>Similar to</w:t>
        </w:r>
        <w:proofErr w:type="gramEnd"/>
        <w:r>
          <w:t xml:space="preserve"> creating an event in Step 4, you can create a recurring event.</w:t>
        </w:r>
      </w:ins>
      <w:ins w:author="Malik Webster" w:date="2021-11-03T08:35:00Z" w:id="1726">
        <w:r w:rsidR="000E632F">
          <w:t xml:space="preserve"> F</w:t>
        </w:r>
        <w:r w:rsidR="00A007A8">
          <w:t>or instan</w:t>
        </w:r>
      </w:ins>
      <w:ins w:author="Malik Webster" w:date="2021-11-03T08:36:00Z" w:id="1727">
        <w:r w:rsidR="00A007A8">
          <w:t xml:space="preserve">ce, let’s say that you tell the NLU that </w:t>
        </w:r>
        <w:r w:rsidR="001A748E">
          <w:t xml:space="preserve">once a week, you have a business meeting on Friday at 4 pm. The system will ask to create a note of that </w:t>
        </w:r>
        <w:r w:rsidR="00600BE0">
          <w:t>a</w:t>
        </w:r>
      </w:ins>
      <w:ins w:author="Malik Webster" w:date="2021-11-03T08:37:00Z" w:id="1728">
        <w:r w:rsidR="00600BE0">
          <w:t>nd if you say yes, the recurring event will be saved as a note.</w:t>
        </w:r>
      </w:ins>
    </w:p>
    <w:p w:rsidR="007B26DC" w:rsidP="008B6782" w:rsidRDefault="007B26DC" w14:paraId="78F571BD" w14:textId="77777777">
      <w:pPr>
        <w:rPr>
          <w:ins w:author="Joseph Kalfus" w:date="2021-11-05T21:16:00Z" w:id="1729"/>
        </w:rPr>
      </w:pPr>
    </w:p>
    <w:p w:rsidR="007B26DC" w:rsidP="008B6782" w:rsidRDefault="007B26DC" w14:paraId="67AB0472" w14:textId="76995875">
      <w:pPr>
        <w:rPr>
          <w:ins w:author="Joseph Kalfus" w:date="2021-11-05T21:38:00Z" w:id="1730"/>
        </w:rPr>
      </w:pPr>
    </w:p>
    <w:p w:rsidR="000F3C0F" w:rsidP="008B6782" w:rsidRDefault="000F3C0F" w14:paraId="5790A6DE" w14:textId="77777777">
      <w:pPr>
        <w:rPr>
          <w:ins w:author="Joseph Kalfus" w:date="2021-11-05T21:16:00Z" w:id="1731"/>
        </w:rPr>
      </w:pPr>
    </w:p>
    <w:p w:rsidR="007B26DC" w:rsidP="008B6782" w:rsidRDefault="007B26DC" w14:paraId="54DECC6B" w14:textId="77777777">
      <w:pPr>
        <w:rPr>
          <w:ins w:author="Joseph Kalfus" w:date="2021-11-05T21:16:00Z" w:id="1732"/>
        </w:rPr>
      </w:pPr>
    </w:p>
    <w:p w:rsidRPr="00954E8F" w:rsidR="007B26DC" w:rsidP="007B26DC" w:rsidRDefault="007B26DC" w14:paraId="46C77F0F" w14:textId="3AE9F807">
      <w:pPr>
        <w:rPr>
          <w:ins w:author="Joseph Kalfus" w:date="2021-11-05T21:16:00Z" w:id="1733"/>
          <w:b/>
          <w:bCs/>
        </w:rPr>
      </w:pPr>
      <w:ins w:author="Joseph Kalfus" w:date="2021-11-05T21:16:00Z" w:id="1734">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735">
        <w:r w:rsidR="007502E6">
          <w:rPr>
            <w:b/>
            <w:bCs/>
            <w:noProof/>
          </w:rPr>
          <w:t>36</w:t>
        </w:r>
      </w:ins>
      <w:ins w:author="Joseph Kalfus" w:date="2021-11-05T21:16:00Z" w:id="1736">
        <w:r w:rsidRPr="00954E8F">
          <w:rPr>
            <w:b/>
            <w:bCs/>
          </w:rPr>
          <w:fldChar w:fldCharType="end"/>
        </w:r>
        <w:r w:rsidRPr="00954E8F">
          <w:rPr>
            <w:b/>
            <w:bCs/>
          </w:rPr>
          <w:t xml:space="preserve"> </w:t>
        </w:r>
      </w:ins>
    </w:p>
    <w:p w:rsidRPr="000F3C0F" w:rsidR="007B26DC" w:rsidP="008B6782" w:rsidRDefault="00B15D02" w14:paraId="2DF6C036" w14:textId="31D05115">
      <w:pPr>
        <w:rPr>
          <w:ins w:author="Malik Webster" w:date="2021-11-03T08:37:00Z" w:id="1737"/>
          <w:i/>
          <w:iCs/>
          <w:rPrChange w:author="Joseph Kalfus" w:date="2021-11-05T21:38:00Z" w:id="1738">
            <w:rPr>
              <w:ins w:author="Malik Webster" w:date="2021-11-03T08:37:00Z" w:id="1739"/>
            </w:rPr>
          </w:rPrChange>
        </w:rPr>
      </w:pPr>
      <w:ins w:author="Joseph Kalfus" w:date="2021-11-05T21:30:00Z" w:id="1740">
        <w:r>
          <w:rPr>
            <w:i/>
            <w:iCs/>
          </w:rPr>
          <w:t>Setti</w:t>
        </w:r>
        <w:r w:rsidR="00E5646A">
          <w:rPr>
            <w:i/>
            <w:iCs/>
          </w:rPr>
          <w:t xml:space="preserve">ng Up Recurring Events </w:t>
        </w:r>
      </w:ins>
    </w:p>
    <w:p w:rsidR="00600BE0" w:rsidP="008B6782" w:rsidRDefault="00600BE0" w14:paraId="5C3E1333" w14:textId="6BAE05AD">
      <w:pPr>
        <w:rPr>
          <w:ins w:author="Joseph Kalfus" w:date="2021-11-05T21:16:00Z" w:id="1741"/>
        </w:rPr>
      </w:pPr>
      <w:ins w:author="Malik Webster" w:date="2021-11-03T08:37:00Z" w:id="1742">
        <w:r>
          <w:rPr>
            <w:noProof/>
          </w:rPr>
          <w:drawing>
            <wp:inline distT="0" distB="0" distL="0" distR="0" wp14:anchorId="0E1CC180" wp14:editId="6A95C3DC">
              <wp:extent cx="2540000" cy="5435600"/>
              <wp:effectExtent l="0" t="0" r="0" b="0"/>
              <wp:docPr id="14" name="Picture 1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40000" cy="5435600"/>
                      </a:xfrm>
                      <a:prstGeom prst="rect">
                        <a:avLst/>
                      </a:prstGeom>
                    </pic:spPr>
                  </pic:pic>
                </a:graphicData>
              </a:graphic>
            </wp:inline>
          </w:drawing>
        </w:r>
      </w:ins>
    </w:p>
    <w:p w:rsidR="007B26DC" w:rsidP="008B6782" w:rsidRDefault="007B26DC" w14:paraId="3172168F" w14:textId="77777777">
      <w:pPr>
        <w:rPr>
          <w:ins w:author="Joseph Kalfus" w:date="2021-11-05T21:16:00Z" w:id="1743"/>
        </w:rPr>
      </w:pPr>
    </w:p>
    <w:p w:rsidR="007B26DC" w:rsidP="008B6782" w:rsidRDefault="007B26DC" w14:paraId="740FAA38" w14:textId="77777777">
      <w:pPr>
        <w:rPr>
          <w:ins w:author="Joseph Kalfus" w:date="2021-11-05T21:16:00Z" w:id="1744"/>
        </w:rPr>
      </w:pPr>
    </w:p>
    <w:p w:rsidR="007B26DC" w:rsidP="008B6782" w:rsidRDefault="007B26DC" w14:paraId="2F699BA5" w14:textId="77777777">
      <w:pPr>
        <w:rPr>
          <w:ins w:author="Joseph Kalfus" w:date="2021-11-05T21:16:00Z" w:id="1745"/>
        </w:rPr>
      </w:pPr>
    </w:p>
    <w:p w:rsidR="007B26DC" w:rsidP="008B6782" w:rsidRDefault="007B26DC" w14:paraId="52E95B95" w14:textId="77777777">
      <w:pPr>
        <w:rPr>
          <w:ins w:author="Joseph Kalfus" w:date="2021-11-05T21:16:00Z" w:id="1746"/>
        </w:rPr>
      </w:pPr>
    </w:p>
    <w:p w:rsidR="007B26DC" w:rsidP="008B6782" w:rsidRDefault="007B26DC" w14:paraId="7382938E" w14:textId="77777777">
      <w:pPr>
        <w:rPr>
          <w:ins w:author="Joseph Kalfus" w:date="2021-11-05T21:38:00Z" w:id="1747"/>
        </w:rPr>
      </w:pPr>
    </w:p>
    <w:p w:rsidR="000F3C0F" w:rsidP="008B6782" w:rsidRDefault="000F3C0F" w14:paraId="2BA7CECD" w14:textId="77777777">
      <w:pPr>
        <w:rPr>
          <w:ins w:author="Joseph Kalfus" w:date="2021-11-05T21:38:00Z" w:id="1748"/>
        </w:rPr>
      </w:pPr>
    </w:p>
    <w:p w:rsidR="000F3C0F" w:rsidP="008B6782" w:rsidRDefault="000F3C0F" w14:paraId="08D7FA25" w14:textId="77777777">
      <w:pPr>
        <w:rPr>
          <w:ins w:author="Joseph Kalfus" w:date="2021-11-05T21:17:00Z" w:id="1749"/>
        </w:rPr>
      </w:pPr>
    </w:p>
    <w:p w:rsidRPr="00954E8F" w:rsidR="007B26DC" w:rsidP="007B26DC" w:rsidRDefault="007B26DC" w14:paraId="60ADDA19" w14:textId="5E178A05">
      <w:pPr>
        <w:rPr>
          <w:ins w:author="Joseph Kalfus" w:date="2021-11-05T21:17:00Z" w:id="1750"/>
          <w:b/>
          <w:bCs/>
        </w:rPr>
      </w:pPr>
      <w:ins w:author="Joseph Kalfus" w:date="2021-11-05T21:17:00Z" w:id="175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752">
        <w:r w:rsidR="007502E6">
          <w:rPr>
            <w:b/>
            <w:bCs/>
            <w:noProof/>
          </w:rPr>
          <w:t>37</w:t>
        </w:r>
      </w:ins>
      <w:ins w:author="Joseph Kalfus" w:date="2021-11-05T21:17:00Z" w:id="1753">
        <w:r w:rsidRPr="00954E8F">
          <w:rPr>
            <w:b/>
            <w:bCs/>
          </w:rPr>
          <w:fldChar w:fldCharType="end"/>
        </w:r>
        <w:r w:rsidRPr="00954E8F">
          <w:rPr>
            <w:b/>
            <w:bCs/>
          </w:rPr>
          <w:t xml:space="preserve"> </w:t>
        </w:r>
      </w:ins>
    </w:p>
    <w:p w:rsidRPr="000F3C0F" w:rsidR="007B26DC" w:rsidP="008B6782" w:rsidRDefault="00E73ACE" w14:paraId="42B41410" w14:textId="5DAF1DF0">
      <w:pPr>
        <w:rPr>
          <w:ins w:author="Malik Webster" w:date="2021-11-03T08:37:00Z" w:id="1754"/>
          <w:i/>
          <w:iCs/>
          <w:rPrChange w:author="Joseph Kalfus" w:date="2021-11-05T21:38:00Z" w:id="1755">
            <w:rPr>
              <w:ins w:author="Malik Webster" w:date="2021-11-03T08:37:00Z" w:id="1756"/>
            </w:rPr>
          </w:rPrChange>
        </w:rPr>
      </w:pPr>
      <w:ins w:author="Joseph Kalfus" w:date="2021-11-05T21:30:00Z" w:id="1757">
        <w:r>
          <w:rPr>
            <w:i/>
            <w:iCs/>
          </w:rPr>
          <w:t>D</w:t>
        </w:r>
      </w:ins>
      <w:ins w:author="Joseph Kalfus" w:date="2021-11-05T21:31:00Z" w:id="1758">
        <w:r>
          <w:rPr>
            <w:i/>
            <w:iCs/>
          </w:rPr>
          <w:t>isplaying a Recurring Event within Notes</w:t>
        </w:r>
      </w:ins>
    </w:p>
    <w:p w:rsidR="00600BE0" w:rsidP="008B6782" w:rsidRDefault="00852D5B" w14:paraId="0889CE2D" w14:textId="2F3B3924">
      <w:pPr>
        <w:rPr>
          <w:ins w:author="Malik Webster" w:date="2021-11-03T08:38:00Z" w:id="1759"/>
        </w:rPr>
      </w:pPr>
      <w:ins w:author="Malik Webster" w:date="2021-11-03T08:38:00Z" w:id="1760">
        <w:r>
          <w:rPr>
            <w:noProof/>
          </w:rPr>
          <w:drawing>
            <wp:inline distT="0" distB="0" distL="0" distR="0" wp14:anchorId="0E0BD4E6" wp14:editId="2A0093BD">
              <wp:extent cx="2527300" cy="5422900"/>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527300" cy="5422900"/>
                      </a:xfrm>
                      <a:prstGeom prst="rect">
                        <a:avLst/>
                      </a:prstGeom>
                    </pic:spPr>
                  </pic:pic>
                </a:graphicData>
              </a:graphic>
            </wp:inline>
          </w:drawing>
        </w:r>
      </w:ins>
    </w:p>
    <w:p w:rsidR="00852D5B" w:rsidP="008B6782" w:rsidRDefault="00852D5B" w14:paraId="2447C458" w14:textId="4825D820">
      <w:pPr>
        <w:rPr>
          <w:ins w:author="Joseph Kalfus" w:date="2021-11-05T21:17:00Z" w:id="1761"/>
        </w:rPr>
      </w:pPr>
      <w:ins w:author="Malik Webster" w:date="2021-11-03T08:38:00Z" w:id="1762">
        <w:r>
          <w:t>As shown in the above screenshot, the note for the recu</w:t>
        </w:r>
      </w:ins>
      <w:ins w:author="Malik Webster" w:date="2021-11-03T08:39:00Z" w:id="1763">
        <w:r>
          <w:t>rring event has been created.</w:t>
        </w:r>
      </w:ins>
    </w:p>
    <w:p w:rsidR="007B26DC" w:rsidP="008B6782" w:rsidRDefault="007B26DC" w14:paraId="45D838E9" w14:textId="77777777">
      <w:pPr>
        <w:rPr>
          <w:ins w:author="Joseph Kalfus" w:date="2021-11-05T21:17:00Z" w:id="1764"/>
        </w:rPr>
      </w:pPr>
    </w:p>
    <w:p w:rsidR="007B26DC" w:rsidP="008B6782" w:rsidRDefault="007B26DC" w14:paraId="05417194" w14:textId="77777777">
      <w:pPr>
        <w:rPr>
          <w:ins w:author="Joseph Kalfus" w:date="2021-11-05T21:17:00Z" w:id="1765"/>
        </w:rPr>
      </w:pPr>
    </w:p>
    <w:p w:rsidR="007B26DC" w:rsidP="008B6782" w:rsidRDefault="007B26DC" w14:paraId="62EB3E39" w14:textId="77777777">
      <w:pPr>
        <w:rPr>
          <w:ins w:author="Joseph Kalfus" w:date="2021-11-05T21:17:00Z" w:id="1766"/>
        </w:rPr>
      </w:pPr>
    </w:p>
    <w:p w:rsidR="007B26DC" w:rsidP="008B6782" w:rsidRDefault="007B26DC" w14:paraId="577B9D23" w14:textId="77777777">
      <w:pPr>
        <w:rPr>
          <w:ins w:author="Joseph Kalfus" w:date="2021-11-05T21:17:00Z" w:id="1767"/>
        </w:rPr>
      </w:pPr>
    </w:p>
    <w:p w:rsidR="007B26DC" w:rsidP="008B6782" w:rsidRDefault="007B26DC" w14:paraId="37756829" w14:textId="77777777">
      <w:pPr>
        <w:rPr>
          <w:ins w:author="Joseph Kalfus" w:date="2021-11-05T21:38:00Z" w:id="1768"/>
        </w:rPr>
      </w:pPr>
    </w:p>
    <w:p w:rsidR="000F3C0F" w:rsidP="008B6782" w:rsidRDefault="000F3C0F" w14:paraId="4565341B" w14:textId="77777777">
      <w:pPr>
        <w:rPr>
          <w:ins w:author="Joseph Kalfus" w:date="2021-11-05T21:17:00Z" w:id="1769"/>
        </w:rPr>
      </w:pPr>
    </w:p>
    <w:p w:rsidRPr="00954E8F" w:rsidR="007B26DC" w:rsidP="007B26DC" w:rsidRDefault="007B26DC" w14:paraId="5807E2A8" w14:textId="795D43E8">
      <w:pPr>
        <w:rPr>
          <w:ins w:author="Joseph Kalfus" w:date="2021-11-05T21:17:00Z" w:id="1770"/>
          <w:b/>
          <w:bCs/>
        </w:rPr>
      </w:pPr>
      <w:ins w:author="Joseph Kalfus" w:date="2021-11-05T21:17:00Z" w:id="177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772">
        <w:r w:rsidR="007502E6">
          <w:rPr>
            <w:b/>
            <w:bCs/>
            <w:noProof/>
          </w:rPr>
          <w:t>38</w:t>
        </w:r>
      </w:ins>
      <w:ins w:author="Joseph Kalfus" w:date="2021-11-05T21:17:00Z" w:id="1773">
        <w:r w:rsidRPr="00954E8F">
          <w:rPr>
            <w:b/>
            <w:bCs/>
          </w:rPr>
          <w:fldChar w:fldCharType="end"/>
        </w:r>
        <w:r w:rsidRPr="00954E8F">
          <w:rPr>
            <w:b/>
            <w:bCs/>
          </w:rPr>
          <w:t xml:space="preserve"> </w:t>
        </w:r>
      </w:ins>
    </w:p>
    <w:p w:rsidRPr="000F3C0F" w:rsidR="007B26DC" w:rsidP="008B6782" w:rsidRDefault="000A72C6" w14:paraId="2AC1279D" w14:textId="63649C36">
      <w:pPr>
        <w:rPr>
          <w:ins w:author="Malik Webster" w:date="2021-11-03T08:39:00Z" w:id="1774"/>
          <w:i/>
          <w:iCs/>
          <w:rPrChange w:author="Joseph Kalfus" w:date="2021-11-05T21:39:00Z" w:id="1775">
            <w:rPr>
              <w:ins w:author="Malik Webster" w:date="2021-11-03T08:39:00Z" w:id="1776"/>
            </w:rPr>
          </w:rPrChange>
        </w:rPr>
      </w:pPr>
      <w:ins w:author="Joseph Kalfus" w:date="2021-11-05T21:31:00Z" w:id="1777">
        <w:r>
          <w:rPr>
            <w:i/>
            <w:iCs/>
          </w:rPr>
          <w:t>Displaying the Checklist Screen</w:t>
        </w:r>
      </w:ins>
    </w:p>
    <w:p w:rsidR="00C8682B" w:rsidP="008B6782" w:rsidRDefault="00C8682B" w14:paraId="457ADA1C" w14:textId="5F709620">
      <w:pPr>
        <w:rPr>
          <w:ins w:author="Malik Webster" w:date="2021-11-03T08:40:00Z" w:id="1778"/>
        </w:rPr>
      </w:pPr>
      <w:ins w:author="Malik Webster" w:date="2021-11-03T08:40:00Z" w:id="1779">
        <w:r>
          <w:rPr>
            <w:noProof/>
          </w:rPr>
          <w:drawing>
            <wp:inline distT="0" distB="0" distL="0" distR="0" wp14:anchorId="7D3C26AF" wp14:editId="6E5CBA9B">
              <wp:extent cx="2590800" cy="5422900"/>
              <wp:effectExtent l="0" t="0" r="0" b="0"/>
              <wp:docPr id="16" name="Picture 1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2590800" cy="5422900"/>
                      </a:xfrm>
                      <a:prstGeom prst="rect">
                        <a:avLst/>
                      </a:prstGeom>
                    </pic:spPr>
                  </pic:pic>
                </a:graphicData>
              </a:graphic>
            </wp:inline>
          </w:drawing>
        </w:r>
      </w:ins>
    </w:p>
    <w:p w:rsidR="00C8682B" w:rsidP="008B6782" w:rsidRDefault="00C8682B" w14:paraId="37734D07" w14:textId="675F7B14">
      <w:pPr>
        <w:rPr>
          <w:ins w:author="Malik Webster" w:date="2021-11-03T08:29:00Z" w:id="1780"/>
        </w:rPr>
      </w:pPr>
      <w:ins w:author="Malik Webster" w:date="2021-11-03T08:40:00Z" w:id="1781">
        <w:r>
          <w:t xml:space="preserve">Recurring events also show up </w:t>
        </w:r>
        <w:r w:rsidR="00F06E2F">
          <w:t>on the C</w:t>
        </w:r>
        <w:r>
          <w:t>hecklist screen</w:t>
        </w:r>
        <w:r w:rsidR="00F06E2F">
          <w:t>.</w:t>
        </w:r>
      </w:ins>
    </w:p>
    <w:p w:rsidR="0053115A" w:rsidRDefault="5E1FCB08" w14:paraId="5A04CFDB" w14:textId="2B7F6898">
      <w:pPr>
        <w:pStyle w:val="Heading2"/>
        <w:rPr>
          <w:ins w:author="Malik Webster" w:date="2021-11-03T08:32:00Z" w:id="1782"/>
          <w:rFonts w:ascii="Calibri Light" w:hAnsi="Calibri Light" w:eastAsia="MS Gothic" w:cs="Times New Roman"/>
        </w:rPr>
        <w:pPrChange w:author="Firehiwot Chari" w:date="2021-11-05T04:03:00Z" w:id="1783">
          <w:pPr/>
        </w:pPrChange>
      </w:pPr>
      <w:ins w:author="Firehiwot Chari" w:date="2021-11-05T04:03:00Z" w:id="1784">
        <w:del w:author="Joseph Kalfus" w:date="2021-11-05T20:45:00Z" w:id="1785">
          <w:r w:rsidDel="006327BB">
            <w:delText xml:space="preserve">5.6 </w:delText>
          </w:r>
        </w:del>
      </w:ins>
      <w:ins w:author="Malik Webster" w:date="2021-11-03T08:29:00Z" w:id="1786">
        <w:del w:author="Firehiwot Chari" w:date="2021-11-05T04:03:00Z" w:id="1787">
          <w:r w:rsidDel="0053115A" w:rsidR="0053115A">
            <w:delText>Step 6:</w:delText>
          </w:r>
        </w:del>
        <w:del w:author="Firehiwot Chari" w:date="2021-11-05T04:02:00Z" w:id="1788">
          <w:r w:rsidDel="0053115A" w:rsidR="0053115A">
            <w:delText xml:space="preserve"> </w:delText>
          </w:r>
        </w:del>
        <w:bookmarkStart w:name="_Toc87054595" w:id="1789"/>
        <w:r w:rsidR="0053115A">
          <w:t xml:space="preserve">Ask the </w:t>
        </w:r>
      </w:ins>
      <w:ins w:author="Malik Webster" w:date="2021-11-03T08:32:00Z" w:id="1790">
        <w:r w:rsidR="00867A42">
          <w:t>NLU Questions</w:t>
        </w:r>
        <w:bookmarkEnd w:id="1789"/>
      </w:ins>
    </w:p>
    <w:p w:rsidR="00BA09DF" w:rsidP="008B6782" w:rsidRDefault="00BA09DF" w14:paraId="0CE3523D" w14:textId="13BFBDE8">
      <w:pPr>
        <w:rPr>
          <w:ins w:author="Joseph Kalfus" w:date="2021-11-05T21:17:00Z" w:id="1791"/>
        </w:rPr>
      </w:pPr>
      <w:ins w:author="Malik Webster" w:date="2021-11-03T08:33:00Z" w:id="1792">
        <w:r>
          <w:t>Now that you have created a few notes, you can start asking the NLU questions</w:t>
        </w:r>
        <w:r w:rsidR="005D46F6">
          <w:t xml:space="preserve"> based on the notes you’ve entered. For example, you have a note </w:t>
        </w:r>
        <w:del w:author="Joseph Kalfus" w:date="2021-11-05T21:53:00Z" w:id="1793">
          <w:r w:rsidDel="00CA0F9A" w:rsidR="005D46F6">
            <w:delText>saying</w:delText>
          </w:r>
        </w:del>
      </w:ins>
      <w:ins w:author="Joseph Kalfus" w:date="2021-11-05T21:53:00Z" w:id="1794">
        <w:r w:rsidR="00CA0F9A">
          <w:t>stating</w:t>
        </w:r>
      </w:ins>
      <w:ins w:author="Malik Webster" w:date="2021-11-03T08:33:00Z" w:id="1795">
        <w:r w:rsidR="005D46F6">
          <w:t xml:space="preserve"> “I have a son named David”. If you ask the NLU what your son’s name is, the system should return “David”</w:t>
        </w:r>
      </w:ins>
      <w:ins w:author="Malik Webster" w:date="2021-11-03T08:34:00Z" w:id="1796">
        <w:r w:rsidR="00D4328B">
          <w:t xml:space="preserve"> as shown in the screenshot below.</w:t>
        </w:r>
      </w:ins>
    </w:p>
    <w:p w:rsidR="007B26DC" w:rsidP="008B6782" w:rsidRDefault="007B26DC" w14:paraId="3FEF73AB" w14:textId="77777777">
      <w:pPr>
        <w:rPr>
          <w:ins w:author="Joseph Kalfus" w:date="2021-11-05T21:17:00Z" w:id="1797"/>
        </w:rPr>
      </w:pPr>
    </w:p>
    <w:p w:rsidR="007B26DC" w:rsidP="008B6782" w:rsidRDefault="007B26DC" w14:paraId="6F2BE5D9" w14:textId="77777777">
      <w:pPr>
        <w:rPr>
          <w:ins w:author="Joseph Kalfus" w:date="2021-11-05T21:39:00Z" w:id="1798"/>
        </w:rPr>
      </w:pPr>
    </w:p>
    <w:p w:rsidR="000F3C0F" w:rsidP="008B6782" w:rsidRDefault="000F3C0F" w14:paraId="0BCC75B2" w14:textId="77777777">
      <w:pPr>
        <w:rPr>
          <w:ins w:author="Joseph Kalfus" w:date="2021-11-05T21:17:00Z" w:id="1799"/>
        </w:rPr>
      </w:pPr>
    </w:p>
    <w:p w:rsidRPr="00954E8F" w:rsidR="007B26DC" w:rsidP="007B26DC" w:rsidRDefault="007B26DC" w14:paraId="7BEF611C" w14:textId="6F299383">
      <w:pPr>
        <w:rPr>
          <w:ins w:author="Joseph Kalfus" w:date="2021-11-05T21:17:00Z" w:id="1800"/>
          <w:b/>
          <w:bCs/>
        </w:rPr>
      </w:pPr>
      <w:ins w:author="Joseph Kalfus" w:date="2021-11-05T21:17:00Z" w:id="1801">
        <w:r w:rsidRPr="00954E8F">
          <w:rPr>
            <w:b/>
            <w:bCs/>
          </w:rPr>
          <w:lastRenderedPageBreak/>
          <w:t xml:space="preserve">Figure </w:t>
        </w:r>
        <w:r w:rsidRPr="00954E8F">
          <w:rPr>
            <w:b/>
            <w:bCs/>
          </w:rPr>
          <w:fldChar w:fldCharType="begin"/>
        </w:r>
        <w:r w:rsidRPr="00954E8F">
          <w:rPr>
            <w:b/>
            <w:bCs/>
          </w:rPr>
          <w:instrText xml:space="preserve"> SEQ Figure \* ARABIC </w:instrText>
        </w:r>
        <w:r w:rsidRPr="00954E8F">
          <w:rPr>
            <w:b/>
            <w:bCs/>
          </w:rPr>
          <w:fldChar w:fldCharType="separate"/>
        </w:r>
      </w:ins>
      <w:ins w:author="Joseph Kalfus" w:date="2021-11-05T21:49:00Z" w:id="1802">
        <w:r w:rsidR="007502E6">
          <w:rPr>
            <w:b/>
            <w:bCs/>
            <w:noProof/>
          </w:rPr>
          <w:t>39</w:t>
        </w:r>
      </w:ins>
      <w:ins w:author="Joseph Kalfus" w:date="2021-11-05T21:17:00Z" w:id="1803">
        <w:r w:rsidRPr="00954E8F">
          <w:rPr>
            <w:b/>
            <w:bCs/>
          </w:rPr>
          <w:fldChar w:fldCharType="end"/>
        </w:r>
        <w:r w:rsidRPr="00954E8F">
          <w:rPr>
            <w:b/>
            <w:bCs/>
          </w:rPr>
          <w:t xml:space="preserve"> </w:t>
        </w:r>
      </w:ins>
    </w:p>
    <w:p w:rsidRPr="000F3C0F" w:rsidR="007B26DC" w:rsidP="008B6782" w:rsidRDefault="00074CE3" w14:paraId="6B5B5924" w14:textId="1AFA4F58">
      <w:pPr>
        <w:rPr>
          <w:ins w:author="Malik Webster" w:date="2021-11-03T08:34:00Z" w:id="1804"/>
          <w:i/>
          <w:iCs/>
          <w:rPrChange w:author="Joseph Kalfus" w:date="2021-11-05T21:39:00Z" w:id="1805">
            <w:rPr>
              <w:ins w:author="Malik Webster" w:date="2021-11-03T08:34:00Z" w:id="1806"/>
            </w:rPr>
          </w:rPrChange>
        </w:rPr>
      </w:pPr>
      <w:ins w:author="Joseph Kalfus" w:date="2021-11-05T21:31:00Z" w:id="1807">
        <w:r>
          <w:rPr>
            <w:i/>
            <w:iCs/>
          </w:rPr>
          <w:t>Asking NLU Various Q</w:t>
        </w:r>
      </w:ins>
      <w:ins w:author="Joseph Kalfus" w:date="2021-11-05T21:32:00Z" w:id="1808">
        <w:r>
          <w:rPr>
            <w:i/>
            <w:iCs/>
          </w:rPr>
          <w:t>uestions (to query from Notes)</w:t>
        </w:r>
      </w:ins>
    </w:p>
    <w:p w:rsidR="00D4328B" w:rsidDel="000F3C0F" w:rsidP="008B6782" w:rsidRDefault="00D4328B" w14:paraId="327712BE" w14:textId="10A281C8">
      <w:pPr>
        <w:rPr>
          <w:ins w:author="Malik Webster" w:date="2021-11-03T08:32:00Z" w:id="1809"/>
          <w:del w:author="Joseph Kalfus" w:date="2021-11-05T21:39:00Z" w:id="1810"/>
        </w:rPr>
      </w:pPr>
      <w:ins w:author="Malik Webster" w:date="2021-11-03T08:34:00Z" w:id="1811">
        <w:r>
          <w:rPr>
            <w:noProof/>
          </w:rPr>
          <w:drawing>
            <wp:inline distT="0" distB="0" distL="0" distR="0" wp14:anchorId="45598250" wp14:editId="4EAD62E0">
              <wp:extent cx="2514600" cy="5448300"/>
              <wp:effectExtent l="0" t="0" r="0" b="0"/>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2514600" cy="5448300"/>
                      </a:xfrm>
                      <a:prstGeom prst="rect">
                        <a:avLst/>
                      </a:prstGeom>
                    </pic:spPr>
                  </pic:pic>
                </a:graphicData>
              </a:graphic>
            </wp:inline>
          </w:drawing>
        </w:r>
      </w:ins>
    </w:p>
    <w:p w:rsidRPr="00B60B0F" w:rsidR="00867A42" w:rsidRDefault="00867A42" w14:paraId="517C53B8" w14:textId="77777777">
      <w:pPr>
        <w:pPrChange w:author="Malik Webster" w:date="2021-11-03T07:40:00Z" w:id="1812">
          <w:pPr>
            <w:pStyle w:val="Heading1"/>
            <w:numPr>
              <w:numId w:val="35"/>
            </w:numPr>
            <w:spacing w:before="0"/>
            <w:ind w:left="720"/>
          </w:pPr>
        </w:pPrChange>
      </w:pPr>
    </w:p>
    <w:p w:rsidR="000F3C0F" w:rsidRDefault="000F3C0F" w14:paraId="7FB431AA" w14:textId="77777777">
      <w:pPr>
        <w:rPr>
          <w:ins w:author="Joseph Kalfus" w:date="2021-11-05T21:39:00Z" w:id="1813"/>
          <w:rFonts w:asciiTheme="majorHAnsi" w:hAnsiTheme="majorHAnsi" w:eastAsiaTheme="majorEastAsia" w:cstheme="majorBidi"/>
          <w:color w:val="2F5496" w:themeColor="accent1" w:themeShade="BF"/>
          <w:sz w:val="32"/>
          <w:szCs w:val="32"/>
        </w:rPr>
      </w:pPr>
      <w:ins w:author="Joseph Kalfus" w:date="2021-11-05T21:39:00Z" w:id="1814">
        <w:r>
          <w:br w:type="page"/>
        </w:r>
      </w:ins>
    </w:p>
    <w:p w:rsidRPr="008B3BB5" w:rsidR="00BA4104" w:rsidRDefault="3D4B97DC" w14:paraId="4814212F" w14:textId="61C6A078">
      <w:pPr>
        <w:pStyle w:val="Heading1"/>
        <w:pPrChange w:author="Joseph Kalfus" w:date="2021-11-05T20:32:00Z" w:id="1815">
          <w:pPr>
            <w:pStyle w:val="Heading1"/>
            <w:numPr>
              <w:numId w:val="35"/>
            </w:numPr>
            <w:spacing w:before="0"/>
            <w:ind w:left="720"/>
          </w:pPr>
        </w:pPrChange>
      </w:pPr>
      <w:bookmarkStart w:name="_Toc87054596" w:id="1816"/>
      <w:r w:rsidRPr="008B3BB5">
        <w:rPr>
          <w:rPrChange w:author="Joseph Kalfus" w:date="2021-11-05T20:32:00Z" w:id="1817">
            <w:rPr>
              <w:rFonts w:ascii="Times New Roman" w:hAnsi="Times New Roman" w:eastAsia="Times New Roman" w:cs="Times New Roman"/>
              <w:sz w:val="28"/>
              <w:szCs w:val="28"/>
            </w:rPr>
          </w:rPrChange>
        </w:rPr>
        <w:lastRenderedPageBreak/>
        <w:t>Troubleshooting</w:t>
      </w:r>
      <w:bookmarkEnd w:id="1816"/>
    </w:p>
    <w:p w:rsidRPr="00F55FA7" w:rsidR="005F3DB7" w:rsidP="00F55FA7" w:rsidRDefault="000344BB" w14:paraId="4AE5F5D0" w14:textId="4893B6AC">
      <w:pPr>
        <w:spacing w:line="240" w:lineRule="auto"/>
        <w:rPr>
          <w:ins w:author="Andrew Rohn" w:date="2021-11-06T00:17:00Z" w:id="1818"/>
        </w:rPr>
        <w:pPrChange w:author="Andrew Rohn" w:date="2021-11-06T00:48:00Z" w:id="1819">
          <w:pPr>
            <w:keepNext/>
            <w:keepLines/>
            <w:widowControl w:val="0"/>
            <w:spacing w:line="480" w:lineRule="auto"/>
          </w:pPr>
        </w:pPrChange>
      </w:pPr>
      <w:ins w:author="Andrew Rohn" w:date="2021-11-06T00:24:00Z" w:id="1820">
        <w:r w:rsidRPr="00F55FA7">
          <w:rPr>
            <w:rPrChange w:author="Andrew Rohn" w:date="2021-11-06T00:47:00Z" w:id="1821">
              <w:rPr>
                <w:rFonts w:ascii="Times New Roman" w:hAnsi="Times New Roman" w:eastAsia="Calibri" w:cs="Times New Roman"/>
              </w:rPr>
            </w:rPrChange>
          </w:rPr>
          <w:t xml:space="preserve">This section of the User Guide will provide troubleshooting solutions for common issues that the </w:t>
        </w:r>
      </w:ins>
      <w:ins w:author="Andrew Rohn" w:date="2021-11-06T00:25:00Z" w:id="1822">
        <w:r w:rsidRPr="00F55FA7">
          <w:rPr>
            <w:rPrChange w:author="Andrew Rohn" w:date="2021-11-06T00:47:00Z" w:id="1823">
              <w:rPr>
                <w:rFonts w:ascii="Times New Roman" w:hAnsi="Times New Roman" w:eastAsia="Calibri" w:cs="Times New Roman"/>
              </w:rPr>
            </w:rPrChange>
          </w:rPr>
          <w:t>user may experience when attempting to interact with the NLU Module while using the Memory Magic App. Separates steps are provided for both the Android and iOS v</w:t>
        </w:r>
      </w:ins>
      <w:ins w:author="Andrew Rohn" w:date="2021-11-06T00:26:00Z" w:id="1824">
        <w:r w:rsidRPr="00F55FA7">
          <w:rPr>
            <w:rPrChange w:author="Andrew Rohn" w:date="2021-11-06T00:47:00Z" w:id="1825">
              <w:rPr>
                <w:rFonts w:ascii="Times New Roman" w:hAnsi="Times New Roman" w:eastAsia="Calibri" w:cs="Times New Roman"/>
              </w:rPr>
            </w:rPrChange>
          </w:rPr>
          <w:t xml:space="preserve">ersions of the application. It is important to note however, the user does not directly interface with the NLU Module and instead interfaces with the Memory Magic Application, which in turns interfaces with the NLU </w:t>
        </w:r>
      </w:ins>
      <w:ins w:author="Andrew Rohn" w:date="2021-11-06T00:27:00Z" w:id="1826">
        <w:r w:rsidRPr="00F55FA7">
          <w:rPr>
            <w:rPrChange w:author="Andrew Rohn" w:date="2021-11-06T00:47:00Z" w:id="1827">
              <w:rPr>
                <w:rFonts w:ascii="Times New Roman" w:hAnsi="Times New Roman" w:eastAsia="Calibri" w:cs="Times New Roman"/>
              </w:rPr>
            </w:rPrChange>
          </w:rPr>
          <w:t xml:space="preserve">Module. Therefore, troubleshooting solutions </w:t>
        </w:r>
      </w:ins>
      <w:ins w:author="Andrew Rohn" w:date="2021-11-06T01:15:00Z" w:id="1828">
        <w:r w:rsidR="00F14C83">
          <w:t>are limited to what the user can do within the Memory Magic Application and on their device.</w:t>
        </w:r>
      </w:ins>
    </w:p>
    <w:p w:rsidRPr="000E148C" w:rsidR="005F3DB7" w:rsidP="00F55FA7" w:rsidRDefault="000344BB" w14:paraId="731409D8" w14:textId="43FAB5DD">
      <w:pPr>
        <w:pStyle w:val="Heading2"/>
        <w:rPr>
          <w:ins w:author="Andrew Rohn" w:date="2021-11-06T00:17:00Z" w:id="1829"/>
          <w:rPrChange w:author="Andrew Rohn" w:date="2021-11-06T00:46:00Z" w:id="1830">
            <w:rPr>
              <w:ins w:author="Andrew Rohn" w:date="2021-11-06T00:17:00Z" w:id="1831"/>
              <w:rFonts w:ascii="Times New Roman" w:hAnsi="Times New Roman" w:eastAsia="Calibri Light" w:cs="Times New Roman"/>
            </w:rPr>
          </w:rPrChange>
        </w:rPr>
        <w:pPrChange w:author="Andrew Rohn" w:date="2021-11-06T00:48:00Z" w:id="1832">
          <w:pPr>
            <w:pStyle w:val="Heading2"/>
            <w:spacing w:line="480" w:lineRule="auto"/>
          </w:pPr>
        </w:pPrChange>
      </w:pPr>
      <w:bookmarkStart w:name="_Toc87054597" w:id="1833"/>
      <w:ins w:author="Andrew Rohn" w:date="2021-11-06T00:28:00Z" w:id="1834">
        <w:r w:rsidRPr="000E148C">
          <w:rPr>
            <w:rPrChange w:author="Andrew Rohn" w:date="2021-11-06T00:46:00Z" w:id="1835">
              <w:rPr>
                <w:rFonts w:ascii="Times New Roman" w:hAnsi="Times New Roman" w:eastAsia="Calibri Light" w:cs="Times New Roman"/>
              </w:rPr>
            </w:rPrChange>
          </w:rPr>
          <w:t xml:space="preserve">Microphone is </w:t>
        </w:r>
      </w:ins>
      <w:ins w:author="Andrew Rohn" w:date="2021-11-06T00:29:00Z" w:id="1836">
        <w:r w:rsidRPr="000E148C">
          <w:rPr>
            <w:rPrChange w:author="Andrew Rohn" w:date="2021-11-06T00:46:00Z" w:id="1837">
              <w:rPr>
                <w:rFonts w:ascii="Times New Roman" w:hAnsi="Times New Roman" w:eastAsia="Calibri Light" w:cs="Times New Roman"/>
              </w:rPr>
            </w:rPrChange>
          </w:rPr>
          <w:t>Not Working</w:t>
        </w:r>
      </w:ins>
      <w:bookmarkEnd w:id="1833"/>
    </w:p>
    <w:p w:rsidR="000344BB" w:rsidP="000E148C" w:rsidRDefault="00D25E01" w14:paraId="25B77FF9" w14:textId="5561971B">
      <w:pPr>
        <w:rPr>
          <w:ins w:author="Andrew Rohn" w:date="2021-11-06T00:29:00Z" w:id="1838"/>
        </w:rPr>
        <w:pPrChange w:author="Andrew Rohn" w:date="2021-11-06T00:46:00Z" w:id="1839">
          <w:pPr>
            <w:pStyle w:val="Heading3"/>
            <w:spacing w:line="480" w:lineRule="auto"/>
          </w:pPr>
        </w:pPrChange>
      </w:pPr>
      <w:bookmarkStart w:name="_Toc86984755" w:id="1840"/>
      <w:ins w:author="Andrew Rohn" w:date="2021-11-06T00:29:00Z" w:id="1841">
        <w:r>
          <w:t xml:space="preserve">The NLU Module is only interfaced by the Memory Magic Application after the user has spoken into the microphone. Once a voice has been recorded, the recording is transcribed into </w:t>
        </w:r>
      </w:ins>
      <w:ins w:author="Andrew Rohn" w:date="2021-11-06T00:30:00Z" w:id="1842">
        <w:r>
          <w:t xml:space="preserve">text. This text is sent to the NLU Module to determine its intent and to determine what functionality would best accommodate the user. Therefore, if the microphone is not working, the user will be unable to </w:t>
        </w:r>
      </w:ins>
      <w:ins w:author="Andrew Rohn" w:date="2021-11-06T01:16:00Z" w:id="1843">
        <w:r w:rsidR="00304274">
          <w:t>interface with</w:t>
        </w:r>
      </w:ins>
      <w:ins w:author="Andrew Rohn" w:date="2021-11-06T00:31:00Z" w:id="1844">
        <w:r>
          <w:t xml:space="preserve"> the NLU Module.</w:t>
        </w:r>
      </w:ins>
    </w:p>
    <w:bookmarkEnd w:id="1840"/>
    <w:p w:rsidRPr="00797AF1" w:rsidR="005F3DB7" w:rsidP="00797AF1" w:rsidRDefault="005F3DB7" w14:paraId="13C7A5B8" w14:textId="6A619B6D">
      <w:pPr>
        <w:shd w:val="clear" w:color="auto" w:fill="FFFFFF"/>
        <w:spacing w:after="0" w:line="240" w:lineRule="auto"/>
        <w:textAlignment w:val="baseline"/>
        <w:rPr>
          <w:ins w:author="Andrew Rohn" w:date="2021-11-06T00:17:00Z" w:id="1845"/>
          <w:rPrChange w:author="Andrew Rohn" w:date="2021-11-06T00:49:00Z" w:id="1846">
            <w:rPr>
              <w:ins w:author="Andrew Rohn" w:date="2021-11-06T00:17:00Z" w:id="1847"/>
              <w:rFonts w:ascii="Times New Roman" w:hAnsi="Times New Roman" w:cs="Times New Roman"/>
              <w:color w:val="1F1F1F"/>
            </w:rPr>
          </w:rPrChange>
        </w:rPr>
        <w:pPrChange w:author="Andrew Rohn" w:date="2021-11-06T00:50:00Z" w:id="1848">
          <w:pPr>
            <w:shd w:val="clear" w:color="auto" w:fill="FFFFFF"/>
            <w:spacing w:before="100" w:beforeAutospacing="1" w:after="100" w:afterAutospacing="1" w:line="480" w:lineRule="auto"/>
            <w:textAlignment w:val="baseline"/>
          </w:pPr>
        </w:pPrChange>
      </w:pPr>
      <w:ins w:author="Andrew Rohn" w:date="2021-11-06T00:17:00Z" w:id="1849">
        <w:r w:rsidRPr="00797AF1">
          <w:rPr>
            <w:rPrChange w:author="Andrew Rohn" w:date="2021-11-06T00:49:00Z" w:id="1850">
              <w:rPr>
                <w:color w:val="1F1F1F"/>
              </w:rPr>
            </w:rPrChange>
          </w:rPr>
          <w:t xml:space="preserve">To </w:t>
        </w:r>
      </w:ins>
      <w:ins w:author="Andrew Rohn" w:date="2021-11-06T00:32:00Z" w:id="1851">
        <w:r w:rsidRPr="00797AF1" w:rsidR="00D25E01">
          <w:rPr>
            <w:rPrChange w:author="Andrew Rohn" w:date="2021-11-06T00:49:00Z" w:id="1852">
              <w:rPr>
                <w:color w:val="1F1F1F"/>
              </w:rPr>
            </w:rPrChange>
          </w:rPr>
          <w:t>enable the</w:t>
        </w:r>
      </w:ins>
      <w:ins w:author="Andrew Rohn" w:date="2021-11-06T00:17:00Z" w:id="1853">
        <w:r w:rsidRPr="00797AF1">
          <w:rPr>
            <w:rPrChange w:author="Andrew Rohn" w:date="2021-11-06T00:49:00Z" w:id="1854">
              <w:rPr>
                <w:color w:val="1F1F1F"/>
              </w:rPr>
            </w:rPrChange>
          </w:rPr>
          <w:t xml:space="preserve"> microphone </w:t>
        </w:r>
      </w:ins>
      <w:ins w:author="Andrew Rohn" w:date="2021-11-06T00:32:00Z" w:id="1855">
        <w:r w:rsidRPr="00797AF1" w:rsidR="00D25E01">
          <w:rPr>
            <w:rPrChange w:author="Andrew Rohn" w:date="2021-11-06T00:49:00Z" w:id="1856">
              <w:rPr>
                <w:color w:val="1F1F1F"/>
              </w:rPr>
            </w:rPrChange>
          </w:rPr>
          <w:t>on an Android device</w:t>
        </w:r>
      </w:ins>
      <w:ins w:author="Andrew Rohn" w:date="2021-11-06T00:17:00Z" w:id="1857">
        <w:r w:rsidRPr="00797AF1">
          <w:rPr>
            <w:rPrChange w:author="Andrew Rohn" w:date="2021-11-06T00:49:00Z" w:id="1858">
              <w:rPr>
                <w:color w:val="1F1F1F"/>
              </w:rPr>
            </w:rPrChange>
          </w:rPr>
          <w:t>:</w:t>
        </w:r>
      </w:ins>
    </w:p>
    <w:p w:rsidRPr="00797AF1" w:rsidR="005F3DB7" w:rsidP="00797AF1" w:rsidRDefault="00D25E01" w14:paraId="6D2D3CF0" w14:textId="2FC339FD">
      <w:pPr>
        <w:pStyle w:val="ListParagraph"/>
        <w:numPr>
          <w:ilvl w:val="0"/>
          <w:numId w:val="52"/>
        </w:numPr>
        <w:shd w:val="clear" w:color="auto" w:fill="FFFFFF"/>
        <w:spacing w:after="0" w:line="240" w:lineRule="auto"/>
        <w:textAlignment w:val="baseline"/>
        <w:rPr>
          <w:ins w:author="Andrew Rohn" w:date="2021-11-06T00:17:00Z" w:id="1859"/>
          <w:rPrChange w:author="Andrew Rohn" w:date="2021-11-06T00:49:00Z" w:id="1860">
            <w:rPr>
              <w:ins w:author="Andrew Rohn" w:date="2021-11-06T00:17:00Z" w:id="1861"/>
              <w:rFonts w:ascii="Times New Roman" w:hAnsi="Times New Roman" w:cs="Times New Roman"/>
              <w:color w:val="1F1F1F"/>
              <w:sz w:val="24"/>
              <w:szCs w:val="24"/>
            </w:rPr>
          </w:rPrChange>
        </w:rPr>
        <w:pPrChange w:author="Andrew Rohn" w:date="2021-11-06T00:50:00Z" w:id="1862">
          <w:pPr>
            <w:pStyle w:val="ListParagraph"/>
            <w:numPr>
              <w:numId w:val="52"/>
            </w:numPr>
            <w:shd w:val="clear" w:color="auto" w:fill="FFFFFF"/>
            <w:spacing w:before="100" w:beforeAutospacing="1" w:after="100" w:afterAutospacing="1" w:line="480" w:lineRule="auto"/>
            <w:ind w:hanging="360"/>
            <w:textAlignment w:val="baseline"/>
          </w:pPr>
        </w:pPrChange>
      </w:pPr>
      <w:ins w:author="Andrew Rohn" w:date="2021-11-06T00:32:00Z" w:id="1863">
        <w:r w:rsidRPr="00797AF1">
          <w:rPr>
            <w:rPrChange w:author="Andrew Rohn" w:date="2021-11-06T00:49:00Z" w:id="1864">
              <w:rPr>
                <w:rFonts w:ascii="Times New Roman" w:hAnsi="Times New Roman" w:cs="Times New Roman"/>
                <w:color w:val="1F1F1F"/>
                <w:sz w:val="24"/>
                <w:szCs w:val="24"/>
              </w:rPr>
            </w:rPrChange>
          </w:rPr>
          <w:t>Tap the</w:t>
        </w:r>
      </w:ins>
      <w:ins w:author="Andrew Rohn" w:date="2021-11-06T00:17:00Z" w:id="1865">
        <w:r w:rsidRPr="00797AF1" w:rsidR="005F3DB7">
          <w:rPr>
            <w:rPrChange w:author="Andrew Rohn" w:date="2021-11-06T00:49:00Z" w:id="1866">
              <w:rPr>
                <w:rFonts w:ascii="Times New Roman" w:hAnsi="Times New Roman" w:cs="Times New Roman"/>
                <w:color w:val="1F1F1F"/>
                <w:sz w:val="24"/>
                <w:szCs w:val="24"/>
              </w:rPr>
            </w:rPrChange>
          </w:rPr>
          <w:t xml:space="preserve"> Settings </w:t>
        </w:r>
      </w:ins>
      <w:ins w:author="Andrew Rohn" w:date="2021-11-06T00:32:00Z" w:id="1867">
        <w:r w:rsidRPr="00797AF1">
          <w:rPr>
            <w:rPrChange w:author="Andrew Rohn" w:date="2021-11-06T00:49:00Z" w:id="1868">
              <w:rPr>
                <w:rFonts w:ascii="Times New Roman" w:hAnsi="Times New Roman" w:cs="Times New Roman"/>
                <w:color w:val="1F1F1F"/>
                <w:sz w:val="24"/>
                <w:szCs w:val="24"/>
              </w:rPr>
            </w:rPrChange>
          </w:rPr>
          <w:t>icon</w:t>
        </w:r>
      </w:ins>
      <w:ins w:author="Andrew Rohn" w:date="2021-11-06T00:17:00Z" w:id="1869">
        <w:r w:rsidRPr="00797AF1" w:rsidR="005F3DB7">
          <w:rPr>
            <w:rPrChange w:author="Andrew Rohn" w:date="2021-11-06T00:49:00Z" w:id="1870">
              <w:rPr>
                <w:rFonts w:ascii="Times New Roman" w:hAnsi="Times New Roman" w:cs="Times New Roman"/>
                <w:color w:val="1F1F1F"/>
                <w:sz w:val="24"/>
                <w:szCs w:val="24"/>
              </w:rPr>
            </w:rPrChange>
          </w:rPr>
          <w:t> </w:t>
        </w:r>
        <w:r w:rsidRPr="00797AF1" w:rsidR="005F3DB7">
          <w:rPr>
            <w:rPrChange w:author="Andrew Rohn" w:date="2021-11-06T00:49:00Z" w:id="1871">
              <w:rPr>
                <w:rFonts w:ascii="Times New Roman" w:hAnsi="Times New Roman" w:cs="Times New Roman"/>
                <w:noProof/>
                <w:sz w:val="24"/>
                <w:szCs w:val="24"/>
              </w:rPr>
            </w:rPrChange>
          </w:rPr>
          <w:drawing>
            <wp:inline distT="0" distB="0" distL="0" distR="0" wp14:anchorId="5CD318BE" wp14:editId="1A7A3B8E">
              <wp:extent cx="200025" cy="200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797AF1" w:rsidR="005F3DB7">
          <w:rPr>
            <w:rPrChange w:author="Andrew Rohn" w:date="2021-11-06T00:49:00Z" w:id="1872">
              <w:rPr>
                <w:rFonts w:ascii="Times New Roman" w:hAnsi="Times New Roman" w:cs="Times New Roman"/>
                <w:color w:val="1F1F1F"/>
                <w:sz w:val="24"/>
                <w:szCs w:val="24"/>
              </w:rPr>
            </w:rPrChange>
          </w:rPr>
          <w:t>.</w:t>
        </w:r>
      </w:ins>
    </w:p>
    <w:p w:rsidRPr="00797AF1" w:rsidR="005F3DB7" w:rsidP="00304274" w:rsidRDefault="005F3DB7" w14:paraId="7B87ACC2" w14:textId="7D011D83">
      <w:pPr>
        <w:pStyle w:val="ListParagraph"/>
        <w:numPr>
          <w:ilvl w:val="0"/>
          <w:numId w:val="52"/>
        </w:numPr>
        <w:shd w:val="clear" w:color="auto" w:fill="FFFFFF"/>
        <w:spacing w:before="100" w:beforeAutospacing="1" w:after="100" w:afterAutospacing="1" w:line="360" w:lineRule="auto"/>
        <w:textAlignment w:val="baseline"/>
        <w:rPr>
          <w:ins w:author="Andrew Rohn" w:date="2021-11-06T00:17:00Z" w:id="1873"/>
          <w:rPrChange w:author="Andrew Rohn" w:date="2021-11-06T00:49:00Z" w:id="1874">
            <w:rPr>
              <w:ins w:author="Andrew Rohn" w:date="2021-11-06T00:17:00Z" w:id="1875"/>
              <w:rFonts w:ascii="Times New Roman" w:hAnsi="Times New Roman" w:cs="Times New Roman"/>
              <w:color w:val="1F1F1F"/>
              <w:sz w:val="24"/>
              <w:szCs w:val="24"/>
            </w:rPr>
          </w:rPrChange>
        </w:rPr>
        <w:pPrChange w:author="Andrew Rohn" w:date="2021-11-06T01:17:00Z" w:id="1876">
          <w:pPr>
            <w:pStyle w:val="ListParagraph"/>
            <w:numPr>
              <w:numId w:val="52"/>
            </w:numPr>
            <w:shd w:val="clear" w:color="auto" w:fill="FFFFFF"/>
            <w:spacing w:before="100" w:beforeAutospacing="1" w:after="100" w:afterAutospacing="1" w:line="480" w:lineRule="auto"/>
            <w:ind w:hanging="360"/>
            <w:textAlignment w:val="baseline"/>
          </w:pPr>
        </w:pPrChange>
      </w:pPr>
      <w:ins w:author="Andrew Rohn" w:date="2021-11-06T00:17:00Z" w:id="1877">
        <w:r w:rsidRPr="00797AF1">
          <w:rPr>
            <w:rPrChange w:author="Andrew Rohn" w:date="2021-11-06T00:49:00Z" w:id="1878">
              <w:rPr>
                <w:rFonts w:ascii="Times New Roman" w:hAnsi="Times New Roman" w:cs="Times New Roman"/>
                <w:color w:val="1F1F1F"/>
                <w:sz w:val="24"/>
                <w:szCs w:val="24"/>
              </w:rPr>
            </w:rPrChange>
          </w:rPr>
          <w:t>Scroll down and tap </w:t>
        </w:r>
      </w:ins>
      <w:ins w:author="Andrew Rohn" w:date="2021-11-06T00:34:00Z" w:id="1879">
        <w:r w:rsidRPr="00797AF1" w:rsidR="009F3BAA">
          <w:rPr>
            <w:rPrChange w:author="Andrew Rohn" w:date="2021-11-06T00:49:00Z" w:id="1880">
              <w:rPr>
                <w:rFonts w:ascii="Times New Roman" w:hAnsi="Times New Roman" w:cs="Times New Roman"/>
                <w:color w:val="1F1F1F"/>
                <w:sz w:val="24"/>
                <w:szCs w:val="24"/>
              </w:rPr>
            </w:rPrChange>
          </w:rPr>
          <w:t xml:space="preserve">through following menu options: </w:t>
        </w:r>
      </w:ins>
      <w:ins w:author="Andrew Rohn" w:date="2021-11-06T00:17:00Z" w:id="1881">
        <w:r w:rsidRPr="00797AF1">
          <w:rPr>
            <w:rPrChange w:author="Andrew Rohn" w:date="2021-11-06T00:49:00Z" w:id="1882">
              <w:rPr>
                <w:rFonts w:ascii="Times New Roman" w:hAnsi="Times New Roman" w:cs="Times New Roman"/>
                <w:color w:val="1F1F1F"/>
                <w:sz w:val="24"/>
                <w:szCs w:val="24"/>
              </w:rPr>
            </w:rPrChange>
          </w:rPr>
          <w:t>Apps</w:t>
        </w:r>
        <w:r w:rsidRPr="00797AF1">
          <w:rPr>
            <w:rPrChange w:author="Andrew Rohn" w:date="2021-11-06T00:49:00Z" w:id="1883">
              <w:rPr>
                <w:rFonts w:ascii="Times New Roman" w:hAnsi="Times New Roman" w:cs="Times New Roman"/>
                <w:noProof/>
                <w:sz w:val="24"/>
                <w:szCs w:val="24"/>
              </w:rPr>
            </w:rPrChange>
          </w:rPr>
          <w:drawing>
            <wp:inline distT="0" distB="0" distL="0" distR="0" wp14:anchorId="29690937" wp14:editId="36E9D513">
              <wp:extent cx="228600" cy="228600"/>
              <wp:effectExtent l="0" t="0" r="0" b="0"/>
              <wp:docPr id="29" name="Picture 29"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 then"/>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797AF1">
          <w:rPr>
            <w:rPrChange w:author="Andrew Rohn" w:date="2021-11-06T00:49:00Z" w:id="1884">
              <w:rPr>
                <w:rFonts w:ascii="Times New Roman" w:hAnsi="Times New Roman" w:cs="Times New Roman"/>
                <w:color w:val="1F1F1F"/>
                <w:sz w:val="24"/>
                <w:szCs w:val="24"/>
              </w:rPr>
            </w:rPrChange>
          </w:rPr>
          <w:t> Google Play Services </w:t>
        </w:r>
        <w:r w:rsidRPr="00797AF1">
          <w:rPr>
            <w:rPrChange w:author="Andrew Rohn" w:date="2021-11-06T00:49:00Z" w:id="1885">
              <w:rPr>
                <w:rFonts w:ascii="Times New Roman" w:hAnsi="Times New Roman" w:cs="Times New Roman"/>
                <w:noProof/>
                <w:sz w:val="24"/>
                <w:szCs w:val="24"/>
              </w:rPr>
            </w:rPrChange>
          </w:rPr>
          <w:drawing>
            <wp:inline distT="0" distB="0" distL="0" distR="0" wp14:anchorId="3D9354CD" wp14:editId="6FC19FB7">
              <wp:extent cx="228600" cy="228600"/>
              <wp:effectExtent l="0" t="0" r="0" b="0"/>
              <wp:docPr id="28" name="Picture 28"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797AF1">
          <w:rPr>
            <w:rPrChange w:author="Andrew Rohn" w:date="2021-11-06T00:49:00Z" w:id="1886">
              <w:rPr>
                <w:rFonts w:ascii="Times New Roman" w:hAnsi="Times New Roman" w:cs="Times New Roman"/>
                <w:color w:val="1F1F1F"/>
                <w:sz w:val="24"/>
                <w:szCs w:val="24"/>
              </w:rPr>
            </w:rPrChange>
          </w:rPr>
          <w:t> Permissions.</w:t>
        </w:r>
      </w:ins>
    </w:p>
    <w:p w:rsidRPr="00797AF1" w:rsidR="005F3DB7" w:rsidP="00797AF1" w:rsidRDefault="00D25E01" w14:paraId="1EFB8C22" w14:textId="53D6784B">
      <w:pPr>
        <w:pStyle w:val="ListParagraph"/>
        <w:numPr>
          <w:ilvl w:val="0"/>
          <w:numId w:val="52"/>
        </w:numPr>
        <w:shd w:val="clear" w:color="auto" w:fill="FFFFFF"/>
        <w:spacing w:before="100" w:beforeAutospacing="1" w:after="100" w:afterAutospacing="1" w:line="240" w:lineRule="auto"/>
        <w:textAlignment w:val="baseline"/>
        <w:rPr>
          <w:ins w:author="Andrew Rohn" w:date="2021-11-06T00:17:00Z" w:id="1887"/>
          <w:rPrChange w:author="Andrew Rohn" w:date="2021-11-06T00:49:00Z" w:id="1888">
            <w:rPr>
              <w:ins w:author="Andrew Rohn" w:date="2021-11-06T00:17:00Z" w:id="1889"/>
              <w:rFonts w:ascii="Times New Roman" w:hAnsi="Times New Roman" w:cs="Times New Roman"/>
              <w:color w:val="1F1F1F"/>
              <w:sz w:val="24"/>
              <w:szCs w:val="24"/>
            </w:rPr>
          </w:rPrChange>
        </w:rPr>
        <w:pPrChange w:author="Andrew Rohn" w:date="2021-11-06T00:50:00Z" w:id="1890">
          <w:pPr>
            <w:pStyle w:val="ListParagraph"/>
            <w:numPr>
              <w:numId w:val="52"/>
            </w:numPr>
            <w:shd w:val="clear" w:color="auto" w:fill="FFFFFF"/>
            <w:spacing w:before="100" w:beforeAutospacing="1" w:after="100" w:afterAutospacing="1" w:line="480" w:lineRule="auto"/>
            <w:ind w:hanging="360"/>
            <w:textAlignment w:val="baseline"/>
          </w:pPr>
        </w:pPrChange>
      </w:pPr>
      <w:ins w:author="Andrew Rohn" w:date="2021-11-06T00:33:00Z" w:id="1891">
        <w:r w:rsidRPr="00797AF1">
          <w:rPr>
            <w:rPrChange w:author="Andrew Rohn" w:date="2021-11-06T00:49:00Z" w:id="1892">
              <w:rPr>
                <w:rFonts w:ascii="Times New Roman" w:hAnsi="Times New Roman" w:cs="Times New Roman"/>
                <w:color w:val="1F1F1F"/>
                <w:sz w:val="24"/>
                <w:szCs w:val="24"/>
              </w:rPr>
            </w:rPrChange>
          </w:rPr>
          <w:t>Tap the slider next to “Microphone”</w:t>
        </w:r>
      </w:ins>
      <w:ins w:author="Andrew Rohn" w:date="2021-11-06T00:17:00Z" w:id="1893">
        <w:r w:rsidRPr="00797AF1" w:rsidR="005F3DB7">
          <w:rPr>
            <w:rPrChange w:author="Andrew Rohn" w:date="2021-11-06T00:49:00Z" w:id="1894">
              <w:rPr>
                <w:rFonts w:ascii="Times New Roman" w:hAnsi="Times New Roman" w:cs="Times New Roman"/>
                <w:color w:val="1F1F1F"/>
                <w:sz w:val="24"/>
                <w:szCs w:val="24"/>
              </w:rPr>
            </w:rPrChange>
          </w:rPr>
          <w:t xml:space="preserve"> </w:t>
        </w:r>
      </w:ins>
      <w:ins w:author="Andrew Rohn" w:date="2021-11-06T00:33:00Z" w:id="1895">
        <w:r w:rsidRPr="00797AF1">
          <w:rPr>
            <w:rPrChange w:author="Andrew Rohn" w:date="2021-11-06T00:49:00Z" w:id="1896">
              <w:rPr>
                <w:rFonts w:ascii="Times New Roman" w:hAnsi="Times New Roman" w:cs="Times New Roman"/>
                <w:color w:val="1F1F1F"/>
                <w:sz w:val="24"/>
                <w:szCs w:val="24"/>
              </w:rPr>
            </w:rPrChange>
          </w:rPr>
          <w:t>so that it is in the</w:t>
        </w:r>
      </w:ins>
      <w:ins w:author="Andrew Rohn" w:date="2021-11-06T00:17:00Z" w:id="1897">
        <w:r w:rsidRPr="00797AF1" w:rsidR="005F3DB7">
          <w:rPr>
            <w:rPrChange w:author="Andrew Rohn" w:date="2021-11-06T00:49:00Z" w:id="1898">
              <w:rPr>
                <w:rFonts w:ascii="Times New Roman" w:hAnsi="Times New Roman" w:cs="Times New Roman"/>
                <w:color w:val="1F1F1F"/>
                <w:sz w:val="24"/>
                <w:szCs w:val="24"/>
              </w:rPr>
            </w:rPrChange>
          </w:rPr>
          <w:t> </w:t>
        </w:r>
        <w:proofErr w:type="gramStart"/>
        <w:r w:rsidRPr="00797AF1" w:rsidR="005F3DB7">
          <w:rPr>
            <w:rPrChange w:author="Andrew Rohn" w:date="2021-11-06T00:49:00Z" w:id="1899">
              <w:rPr>
                <w:rFonts w:ascii="Times New Roman" w:hAnsi="Times New Roman" w:cs="Times New Roman"/>
                <w:color w:val="1F1F1F"/>
                <w:sz w:val="24"/>
                <w:szCs w:val="24"/>
              </w:rPr>
            </w:rPrChange>
          </w:rPr>
          <w:t>On</w:t>
        </w:r>
      </w:ins>
      <w:proofErr w:type="gramEnd"/>
      <w:ins w:author="Andrew Rohn" w:date="2021-11-06T00:33:00Z" w:id="1900">
        <w:r w:rsidRPr="00797AF1">
          <w:rPr>
            <w:rPrChange w:author="Andrew Rohn" w:date="2021-11-06T00:49:00Z" w:id="1901">
              <w:rPr>
                <w:rFonts w:ascii="Times New Roman" w:hAnsi="Times New Roman" w:cs="Times New Roman"/>
                <w:color w:val="1F1F1F"/>
                <w:sz w:val="24"/>
                <w:szCs w:val="24"/>
              </w:rPr>
            </w:rPrChange>
          </w:rPr>
          <w:t xml:space="preserve"> position</w:t>
        </w:r>
      </w:ins>
      <w:ins w:author="Andrew Rohn" w:date="2021-11-06T00:17:00Z" w:id="1902">
        <w:r w:rsidRPr="00797AF1" w:rsidR="005F3DB7">
          <w:rPr>
            <w:rPrChange w:author="Andrew Rohn" w:date="2021-11-06T00:49:00Z" w:id="1903">
              <w:rPr>
                <w:rFonts w:ascii="Times New Roman" w:hAnsi="Times New Roman" w:cs="Times New Roman"/>
                <w:color w:val="1F1F1F"/>
                <w:sz w:val="24"/>
                <w:szCs w:val="24"/>
              </w:rPr>
            </w:rPrChange>
          </w:rPr>
          <w:t>  </w:t>
        </w:r>
        <w:r w:rsidRPr="00797AF1" w:rsidR="005F3DB7">
          <w:rPr>
            <w:rPrChange w:author="Andrew Rohn" w:date="2021-11-06T00:49:00Z" w:id="1904">
              <w:rPr>
                <w:rFonts w:ascii="Times New Roman" w:hAnsi="Times New Roman" w:cs="Times New Roman"/>
                <w:noProof/>
                <w:sz w:val="24"/>
                <w:szCs w:val="24"/>
              </w:rPr>
            </w:rPrChange>
          </w:rPr>
          <w:drawing>
            <wp:inline distT="0" distB="0" distL="0" distR="0" wp14:anchorId="582923CC" wp14:editId="619AD757">
              <wp:extent cx="228600" cy="142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797AF1" w:rsidR="005F3DB7">
          <w:rPr>
            <w:rPrChange w:author="Andrew Rohn" w:date="2021-11-06T00:49:00Z" w:id="1905">
              <w:rPr>
                <w:rFonts w:ascii="Times New Roman" w:hAnsi="Times New Roman" w:cs="Times New Roman"/>
                <w:color w:val="1F1F1F"/>
                <w:sz w:val="24"/>
                <w:szCs w:val="24"/>
              </w:rPr>
            </w:rPrChange>
          </w:rPr>
          <w:t>.</w:t>
        </w:r>
      </w:ins>
    </w:p>
    <w:p w:rsidRPr="00797AF1" w:rsidR="005F3DB7" w:rsidP="00797AF1" w:rsidRDefault="005F3DB7" w14:paraId="1628D915" w14:textId="270256D1">
      <w:pPr>
        <w:shd w:val="clear" w:color="auto" w:fill="FFFFFF"/>
        <w:spacing w:after="0" w:line="240" w:lineRule="auto"/>
        <w:textAlignment w:val="baseline"/>
        <w:rPr>
          <w:ins w:author="Andrew Rohn" w:date="2021-11-06T00:17:00Z" w:id="1906"/>
          <w:rPrChange w:author="Andrew Rohn" w:date="2021-11-06T00:50:00Z" w:id="1907">
            <w:rPr>
              <w:ins w:author="Andrew Rohn" w:date="2021-11-06T00:17:00Z" w:id="1908"/>
              <w:rFonts w:ascii="Times New Roman" w:hAnsi="Times New Roman" w:cs="Times New Roman"/>
              <w:color w:val="1F1F1F"/>
            </w:rPr>
          </w:rPrChange>
        </w:rPr>
        <w:pPrChange w:author="Andrew Rohn" w:date="2021-11-06T00:50:00Z" w:id="1909">
          <w:pPr>
            <w:spacing w:line="480" w:lineRule="auto"/>
          </w:pPr>
        </w:pPrChange>
      </w:pPr>
      <w:ins w:author="Andrew Rohn" w:date="2021-11-06T00:17:00Z" w:id="1910">
        <w:r w:rsidRPr="00797AF1">
          <w:rPr>
            <w:rPrChange w:author="Andrew Rohn" w:date="2021-11-06T00:50:00Z" w:id="1911">
              <w:rPr>
                <w:color w:val="1F1F1F"/>
              </w:rPr>
            </w:rPrChange>
          </w:rPr>
          <w:t xml:space="preserve">To enable </w:t>
        </w:r>
      </w:ins>
      <w:ins w:author="Andrew Rohn" w:date="2021-11-06T00:35:00Z" w:id="1912">
        <w:r w:rsidRPr="00797AF1" w:rsidR="009F3BAA">
          <w:rPr>
            <w:rPrChange w:author="Andrew Rohn" w:date="2021-11-06T00:50:00Z" w:id="1913">
              <w:rPr>
                <w:color w:val="1F1F1F"/>
              </w:rPr>
            </w:rPrChange>
          </w:rPr>
          <w:t xml:space="preserve">the </w:t>
        </w:r>
      </w:ins>
      <w:ins w:author="Andrew Rohn" w:date="2021-11-06T00:17:00Z" w:id="1914">
        <w:r w:rsidRPr="00797AF1">
          <w:rPr>
            <w:rPrChange w:author="Andrew Rohn" w:date="2021-11-06T00:50:00Z" w:id="1915">
              <w:rPr>
                <w:color w:val="1F1F1F"/>
              </w:rPr>
            </w:rPrChange>
          </w:rPr>
          <w:t xml:space="preserve">microphone </w:t>
        </w:r>
      </w:ins>
      <w:ins w:author="Andrew Rohn" w:date="2021-11-06T00:35:00Z" w:id="1916">
        <w:r w:rsidRPr="00797AF1" w:rsidR="009F3BAA">
          <w:rPr>
            <w:rPrChange w:author="Andrew Rohn" w:date="2021-11-06T00:50:00Z" w:id="1917">
              <w:rPr>
                <w:color w:val="1F1F1F"/>
              </w:rPr>
            </w:rPrChange>
          </w:rPr>
          <w:t>on an iOS device</w:t>
        </w:r>
      </w:ins>
      <w:ins w:author="Andrew Rohn" w:date="2021-11-06T00:17:00Z" w:id="1918">
        <w:r w:rsidRPr="00797AF1">
          <w:rPr>
            <w:rPrChange w:author="Andrew Rohn" w:date="2021-11-06T00:50:00Z" w:id="1919">
              <w:rPr>
                <w:color w:val="1F1F1F"/>
              </w:rPr>
            </w:rPrChange>
          </w:rPr>
          <w:t>:</w:t>
        </w:r>
      </w:ins>
    </w:p>
    <w:p w:rsidRPr="00797AF1" w:rsidR="009F3BAA" w:rsidP="004ACF5D" w:rsidRDefault="009F3BAA" w14:paraId="48558F1A" w14:textId="06067283" w14:noSpellErr="1">
      <w:pPr>
        <w:pStyle w:val="ListParagraph"/>
        <w:numPr>
          <w:ilvl w:val="0"/>
          <w:numId w:val="60"/>
        </w:numPr>
        <w:shd w:val="clear" w:color="auto" w:fill="FFFFFF" w:themeFill="background1"/>
        <w:spacing w:after="0" w:line="360" w:lineRule="auto"/>
        <w:textAlignment w:val="baseline"/>
        <w:rPr>
          <w:ins w:author="Andrew Rohn" w:date="2021-11-06T00:38:00Z" w:id="1837918214"/>
          <w:rPrChange w:author="Andrew Rohn" w:date="2021-11-06T00:50:00Z" w:id="528170947">
            <w:rPr>
              <w:ins w:author="Andrew Rohn" w:date="2021-11-06T00:38:00Z" w:id="197232986"/>
              <w:rFonts w:ascii="Times New Roman" w:hAnsi="Times New Roman" w:cs="Times New Roman"/>
              <w:sz w:val="24"/>
              <w:szCs w:val="24"/>
              <w:shd w:val="clear" w:color="auto" w:fill="FFFFFF"/>
            </w:rPr>
          </w:rPrChange>
        </w:rPr>
        <w:pPrChange w:author="Andrew Rohn" w:date="2021-11-06T00:51:00Z" w:id="1923">
          <w:pPr>
            <w:pStyle w:val="ListParagraph"/>
            <w:numPr>
              <w:ilvl w:val="0"/>
              <w:numId w:val="53"/>
            </w:numPr>
            <w:spacing w:after="200" w:line="480" w:lineRule="auto"/>
            <w:ind w:hanging="360"/>
          </w:pPr>
        </w:pPrChange>
      </w:pPr>
      <w:ins w:author="Andrew Rohn" w:date="2021-11-06T00:37:00Z" w:id="1042830907">
        <w:r w:rsidRPr="004ACF5D" w:rsidR="009F3BAA">
          <w:rPr>
            <w:rPrChange w:author="Andrew Rohn" w:date="2021-11-06T00:50:00Z" w:id="804782851">
              <w:rPr>
                <w:rFonts w:ascii="Times New Roman" w:hAnsi="Times New Roman" w:cs="Times New Roman"/>
                <w:sz w:val="24"/>
                <w:szCs w:val="24"/>
              </w:rPr>
            </w:rPrChange>
          </w:rPr>
          <w:t xml:space="preserve">Tap the </w:t>
        </w:r>
      </w:ins>
      <w:ins w:author="Andrew Rohn" w:date="2021-11-06T00:38:00Z" w:id="1066837775">
        <w:r w:rsidRPr="004ACF5D" w:rsidR="009F3BAA">
          <w:rPr>
            <w:rPrChange w:author="Andrew Rohn" w:date="2021-11-06T00:50:00Z" w:id="1873284209">
              <w:rPr>
                <w:rFonts w:ascii="Times New Roman" w:hAnsi="Times New Roman" w:cs="Times New Roman"/>
                <w:sz w:val="24"/>
                <w:szCs w:val="24"/>
              </w:rPr>
            </w:rPrChange>
          </w:rPr>
          <w:t>Settings icon</w:t>
        </w:r>
      </w:ins>
      <w:ins w:author="Andrew Rohn" w:date="2021-11-06T00:17:00Z" w:id="211050576">
        <w:r w:rsidRPr="004ACF5D" w:rsidR="005F3DB7">
          <w:rPr>
            <w:rPrChange w:author="Andrew Rohn" w:date="2021-11-06T00:50:00Z" w:id="1098774359">
              <w:rPr>
                <w:rFonts w:ascii="Times New Roman" w:hAnsi="Times New Roman" w:cs="Times New Roman"/>
                <w:sz w:val="24"/>
                <w:szCs w:val="24"/>
              </w:rPr>
            </w:rPrChange>
          </w:rPr>
          <w:t xml:space="preserve"> </w:t>
        </w:r>
      </w:ins>
      <w:ins w:author="Andrew Rohn" w:date="2021-11-06T00:37:00Z" w:id="624363851">
        <w:r w:rsidR="009F3BAA">
          <w:drawing>
            <wp:inline wp14:editId="3C99188F" wp14:anchorId="6B9C45CA">
              <wp:extent cx="209550" cy="209550"/>
              <wp:effectExtent l="0" t="0" r="0" b="0"/>
              <wp:docPr id="897260707" name="Picture 897260707" descr="Apple Settings Icon - Download in Flat Style" title=""/>
              <wp:cNvGraphicFramePr>
                <a:graphicFrameLocks noChangeAspect="1"/>
              </wp:cNvGraphicFramePr>
              <a:graphic>
                <a:graphicData uri="http://schemas.openxmlformats.org/drawingml/2006/picture">
                  <pic:pic>
                    <pic:nvPicPr>
                      <pic:cNvPr id="0" name="Picture 897260707"/>
                      <pic:cNvPicPr/>
                    </pic:nvPicPr>
                    <pic:blipFill>
                      <a:blip r:embed="R2ff2239546e0433b">
                        <a:extLst xmlns:a="http://schemas.openxmlformats.org/drawingml/2006/main">
                          <a:ext uri="{28A0092B-C50C-407E-A947-70E740481C1C}">
                            <a14:useLocalDpi xmlns:a14="http://schemas.microsoft.com/office/drawing/2010/main" val="0"/>
                          </a:ext>
                        </a:extLst>
                      </a:blip>
                      <a:stretch>
                        <a:fillRect/>
                      </a:stretch>
                    </pic:blipFill>
                    <pic:spPr>
                      <a:xfrm rot="0" flipH="1" flipV="0">
                        <a:off x="0" y="0"/>
                        <a:ext cx="209550" cy="209550"/>
                      </a:xfrm>
                      <a:prstGeom prst="rect">
                        <a:avLst/>
                      </a:prstGeom>
                    </pic:spPr>
                  </pic:pic>
                </a:graphicData>
              </a:graphic>
            </wp:inline>
          </w:drawing>
        </w:r>
      </w:ins>
      <w:ins w:author="Andrew Rohn" w:date="2021-11-06T00:38:00Z" w:id="701018956">
        <w:r w:rsidRPr="004ACF5D" w:rsidR="009F3BAA">
          <w:rPr>
            <w:rPrChange w:author="Andrew Rohn" w:date="2021-11-06T00:50:00Z" w:id="1241748357">
              <w:rPr>
                <w:rFonts w:ascii="Times New Roman" w:hAnsi="Times New Roman" w:cs="Times New Roman"/>
                <w:sz w:val="24"/>
                <w:szCs w:val="24"/>
              </w:rPr>
            </w:rPrChange>
          </w:rPr>
          <w:t>.</w:t>
        </w:r>
      </w:ins>
    </w:p>
    <w:p w:rsidRPr="00797AF1" w:rsidR="0003334C" w:rsidP="00797AF1" w:rsidRDefault="009F3BAA" w14:paraId="54F66E2A" w14:textId="77777777">
      <w:pPr>
        <w:pStyle w:val="ListParagraph"/>
        <w:numPr>
          <w:ilvl w:val="0"/>
          <w:numId w:val="60"/>
        </w:numPr>
        <w:shd w:val="clear" w:color="auto" w:fill="FFFFFF"/>
        <w:spacing w:after="0" w:line="360" w:lineRule="auto"/>
        <w:textAlignment w:val="baseline"/>
        <w:rPr>
          <w:ins w:author="Andrew Rohn" w:date="2021-11-06T00:41:00Z" w:id="1933"/>
          <w:rPrChange w:author="Andrew Rohn" w:date="2021-11-06T00:50:00Z" w:id="1934">
            <w:rPr>
              <w:ins w:author="Andrew Rohn" w:date="2021-11-06T00:41:00Z" w:id="1935"/>
              <w:rFonts w:ascii="Times New Roman" w:hAnsi="Times New Roman" w:cs="Times New Roman"/>
              <w:sz w:val="24"/>
              <w:szCs w:val="24"/>
              <w:bdr w:val="none" w:color="auto" w:sz="0" w:space="0" w:frame="1"/>
              <w:shd w:val="clear" w:color="auto" w:fill="FFFFFF"/>
            </w:rPr>
          </w:rPrChange>
        </w:rPr>
        <w:pPrChange w:author="Andrew Rohn" w:date="2021-11-06T00:51:00Z" w:id="1936">
          <w:pPr>
            <w:pStyle w:val="ListParagraph"/>
            <w:numPr>
              <w:numId w:val="53"/>
            </w:numPr>
            <w:spacing w:after="200" w:line="480" w:lineRule="auto"/>
            <w:ind w:hanging="360"/>
          </w:pPr>
        </w:pPrChange>
      </w:pPr>
      <w:ins w:author="Andrew Rohn" w:date="2021-11-06T00:39:00Z" w:id="1937">
        <w:r w:rsidRPr="00797AF1">
          <w:rPr>
            <w:rPrChange w:author="Andrew Rohn" w:date="2021-11-06T00:50:00Z" w:id="1938">
              <w:rPr>
                <w:rFonts w:ascii="Times New Roman" w:hAnsi="Times New Roman" w:cs="Times New Roman"/>
                <w:sz w:val="24"/>
                <w:szCs w:val="24"/>
                <w:bdr w:val="none" w:color="auto" w:sz="0" w:space="0" w:frame="1"/>
                <w:shd w:val="clear" w:color="auto" w:fill="FFFFFF"/>
              </w:rPr>
            </w:rPrChange>
          </w:rPr>
          <w:t xml:space="preserve">Scroll down and </w:t>
        </w:r>
      </w:ins>
      <w:ins w:author="Andrew Rohn" w:date="2021-11-06T00:40:00Z" w:id="1939">
        <w:r w:rsidRPr="00797AF1" w:rsidR="0003334C">
          <w:rPr>
            <w:rPrChange w:author="Andrew Rohn" w:date="2021-11-06T00:50:00Z" w:id="1940">
              <w:rPr>
                <w:rFonts w:ascii="Times New Roman" w:hAnsi="Times New Roman" w:cs="Times New Roman"/>
                <w:sz w:val="24"/>
                <w:szCs w:val="24"/>
                <w:bdr w:val="none" w:color="auto" w:sz="0" w:space="0" w:frame="1"/>
                <w:shd w:val="clear" w:color="auto" w:fill="FFFFFF"/>
              </w:rPr>
            </w:rPrChange>
          </w:rPr>
          <w:t xml:space="preserve">find </w:t>
        </w:r>
      </w:ins>
      <w:ins w:author="Andrew Rohn" w:date="2021-11-06T00:41:00Z" w:id="1941">
        <w:r w:rsidRPr="00797AF1" w:rsidR="0003334C">
          <w:rPr>
            <w:rPrChange w:author="Andrew Rohn" w:date="2021-11-06T00:50:00Z" w:id="1942">
              <w:rPr>
                <w:rFonts w:ascii="Times New Roman" w:hAnsi="Times New Roman" w:cs="Times New Roman"/>
                <w:sz w:val="24"/>
                <w:szCs w:val="24"/>
                <w:bdr w:val="none" w:color="auto" w:sz="0" w:space="0" w:frame="1"/>
                <w:shd w:val="clear" w:color="auto" w:fill="FFFFFF"/>
              </w:rPr>
            </w:rPrChange>
          </w:rPr>
          <w:t>the Memory Magic Application option.</w:t>
        </w:r>
      </w:ins>
    </w:p>
    <w:p w:rsidRPr="00797AF1" w:rsidR="005F3DB7" w:rsidP="00797AF1" w:rsidRDefault="0003334C" w14:paraId="381CB7FF" w14:textId="78AE313F">
      <w:pPr>
        <w:pStyle w:val="ListParagraph"/>
        <w:numPr>
          <w:ilvl w:val="0"/>
          <w:numId w:val="60"/>
        </w:numPr>
        <w:shd w:val="clear" w:color="auto" w:fill="FFFFFF"/>
        <w:spacing w:after="0" w:line="360" w:lineRule="auto"/>
        <w:textAlignment w:val="baseline"/>
        <w:rPr>
          <w:ins w:author="Andrew Rohn" w:date="2021-11-06T00:17:00Z" w:id="1943"/>
          <w:rPrChange w:author="Andrew Rohn" w:date="2021-11-06T00:50:00Z" w:id="1944">
            <w:rPr>
              <w:ins w:author="Andrew Rohn" w:date="2021-11-06T00:17:00Z" w:id="1945"/>
              <w:rFonts w:ascii="Times New Roman" w:hAnsi="Times New Roman" w:cs="Times New Roman"/>
              <w:sz w:val="24"/>
              <w:szCs w:val="24"/>
              <w:shd w:val="clear" w:color="auto" w:fill="FFFFFF"/>
            </w:rPr>
          </w:rPrChange>
        </w:rPr>
        <w:pPrChange w:author="Andrew Rohn" w:date="2021-11-06T00:51:00Z" w:id="1946">
          <w:pPr>
            <w:pStyle w:val="ListParagraph"/>
            <w:numPr>
              <w:numId w:val="53"/>
            </w:numPr>
            <w:spacing w:after="200" w:line="480" w:lineRule="auto"/>
            <w:ind w:hanging="360"/>
          </w:pPr>
        </w:pPrChange>
      </w:pPr>
      <w:ins w:author="Andrew Rohn" w:date="2021-11-06T00:41:00Z" w:id="1947">
        <w:r w:rsidRPr="00797AF1">
          <w:rPr>
            <w:rPrChange w:author="Andrew Rohn" w:date="2021-11-06T00:50:00Z" w:id="1948">
              <w:rPr>
                <w:rFonts w:ascii="Times New Roman" w:hAnsi="Times New Roman" w:cs="Times New Roman"/>
                <w:sz w:val="24"/>
                <w:szCs w:val="24"/>
                <w:bdr w:val="none" w:color="auto" w:sz="0" w:space="0" w:frame="1"/>
                <w:shd w:val="clear" w:color="auto" w:fill="FFFFFF"/>
              </w:rPr>
            </w:rPrChange>
          </w:rPr>
          <w:t>Tap the Memory Magic Application option.</w:t>
        </w:r>
      </w:ins>
      <w:ins w:author="Andrew Rohn" w:date="2021-11-06T00:17:00Z" w:id="1949">
        <w:r w:rsidRPr="00797AF1" w:rsidR="005F3DB7">
          <w:rPr>
            <w:rPrChange w:author="Andrew Rohn" w:date="2021-11-06T00:50:00Z" w:id="1950">
              <w:rPr>
                <w:rFonts w:ascii="Times New Roman" w:hAnsi="Times New Roman" w:cs="Times New Roman"/>
                <w:sz w:val="24"/>
                <w:szCs w:val="24"/>
                <w:shd w:val="clear" w:color="auto" w:fill="FFFFFF"/>
              </w:rPr>
            </w:rPrChange>
          </w:rPr>
          <w:t xml:space="preserve"> </w:t>
        </w:r>
      </w:ins>
    </w:p>
    <w:p w:rsidRPr="00797AF1" w:rsidR="007D298D" w:rsidP="00797AF1" w:rsidRDefault="007D298D" w14:paraId="5DDD4F1C" w14:textId="174A54CF">
      <w:pPr>
        <w:pStyle w:val="ListParagraph"/>
        <w:numPr>
          <w:ilvl w:val="0"/>
          <w:numId w:val="60"/>
        </w:numPr>
        <w:shd w:val="clear" w:color="auto" w:fill="FFFFFF"/>
        <w:spacing w:after="0" w:line="360" w:lineRule="auto"/>
        <w:textAlignment w:val="baseline"/>
        <w:rPr>
          <w:ins w:author="Andrew Rohn" w:date="2021-11-06T00:44:00Z" w:id="1951"/>
          <w:rPrChange w:author="Andrew Rohn" w:date="2021-11-06T00:50:00Z" w:id="1952">
            <w:rPr>
              <w:ins w:author="Andrew Rohn" w:date="2021-11-06T00:44:00Z" w:id="1953"/>
              <w:rFonts w:ascii="Times New Roman" w:hAnsi="Times New Roman" w:cs="Times New Roman"/>
              <w:color w:val="1F1F1F"/>
              <w:sz w:val="24"/>
              <w:szCs w:val="24"/>
            </w:rPr>
          </w:rPrChange>
        </w:rPr>
        <w:pPrChange w:author="Andrew Rohn" w:date="2021-11-06T00:51:00Z" w:id="1954">
          <w:pPr>
            <w:pStyle w:val="ListParagraph"/>
            <w:numPr>
              <w:numId w:val="53"/>
            </w:numPr>
            <w:shd w:val="clear" w:color="auto" w:fill="FFFFFF"/>
            <w:spacing w:before="100" w:beforeAutospacing="1" w:after="100" w:afterAutospacing="1" w:line="480" w:lineRule="auto"/>
            <w:ind w:hanging="360"/>
            <w:textAlignment w:val="baseline"/>
          </w:pPr>
        </w:pPrChange>
      </w:pPr>
      <w:ins w:author="Andrew Rohn" w:date="2021-11-06T00:44:00Z" w:id="1955">
        <w:r w:rsidRPr="00797AF1">
          <w:rPr>
            <w:rPrChange w:author="Andrew Rohn" w:date="2021-11-06T00:50:00Z" w:id="1956">
              <w:rPr>
                <w:rFonts w:ascii="Times New Roman" w:hAnsi="Times New Roman" w:cs="Times New Roman"/>
                <w:color w:val="1F1F1F"/>
                <w:sz w:val="24"/>
                <w:szCs w:val="24"/>
              </w:rPr>
            </w:rPrChange>
          </w:rPr>
          <w:t>Tap the slider next to “Microphone” so that it is in the </w:t>
        </w:r>
        <w:proofErr w:type="gramStart"/>
        <w:r w:rsidRPr="00797AF1">
          <w:rPr>
            <w:rPrChange w:author="Andrew Rohn" w:date="2021-11-06T00:50:00Z" w:id="1957">
              <w:rPr>
                <w:rFonts w:ascii="Times New Roman" w:hAnsi="Times New Roman" w:cs="Times New Roman"/>
                <w:color w:val="1F1F1F"/>
                <w:sz w:val="24"/>
                <w:szCs w:val="24"/>
              </w:rPr>
            </w:rPrChange>
          </w:rPr>
          <w:t>On</w:t>
        </w:r>
        <w:proofErr w:type="gramEnd"/>
        <w:r w:rsidRPr="00797AF1">
          <w:rPr>
            <w:rPrChange w:author="Andrew Rohn" w:date="2021-11-06T00:50:00Z" w:id="1958">
              <w:rPr>
                <w:rFonts w:ascii="Times New Roman" w:hAnsi="Times New Roman" w:cs="Times New Roman"/>
                <w:color w:val="1F1F1F"/>
                <w:sz w:val="24"/>
                <w:szCs w:val="24"/>
              </w:rPr>
            </w:rPrChange>
          </w:rPr>
          <w:t xml:space="preserve"> position  </w:t>
        </w:r>
      </w:ins>
      <w:ins w:author="Andrew Rohn" w:date="2021-11-06T00:45:00Z" w:id="1959">
        <w:r w:rsidRPr="00797AF1">
          <w:rPr>
            <w:rPrChange w:author="Andrew Rohn" w:date="2021-11-06T00:50:00Z" w:id="1960">
              <w:rPr>
                <w:rFonts w:ascii="Times New Roman" w:hAnsi="Times New Roman" w:cs="Times New Roman"/>
                <w:noProof/>
                <w:color w:val="1F1F1F"/>
                <w:sz w:val="24"/>
                <w:szCs w:val="24"/>
              </w:rPr>
            </w:rPrChange>
          </w:rPr>
          <w:drawing>
            <wp:inline distT="0" distB="0" distL="0" distR="0" wp14:anchorId="19A43928" wp14:editId="04DDA743">
              <wp:extent cx="199564" cy="112431"/>
              <wp:effectExtent l="0" t="0" r="0" b="1905"/>
              <wp:docPr id="897260709" name="Picture 8972607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0709" name="Picture 897260709" descr="Ic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304" cy="118482"/>
                      </a:xfrm>
                      <a:prstGeom prst="rect">
                        <a:avLst/>
                      </a:prstGeom>
                    </pic:spPr>
                  </pic:pic>
                </a:graphicData>
              </a:graphic>
            </wp:inline>
          </w:drawing>
        </w:r>
      </w:ins>
      <w:ins w:author="Andrew Rohn" w:date="2021-11-06T00:44:00Z" w:id="1961">
        <w:r w:rsidRPr="00797AF1">
          <w:rPr>
            <w:rPrChange w:author="Andrew Rohn" w:date="2021-11-06T00:50:00Z" w:id="1962">
              <w:rPr>
                <w:rFonts w:ascii="Times New Roman" w:hAnsi="Times New Roman" w:cs="Times New Roman"/>
                <w:color w:val="1F1F1F"/>
                <w:sz w:val="24"/>
                <w:szCs w:val="24"/>
              </w:rPr>
            </w:rPrChange>
          </w:rPr>
          <w:t>.</w:t>
        </w:r>
      </w:ins>
    </w:p>
    <w:p w:rsidRPr="005A79B6" w:rsidR="00797AF1" w:rsidP="00797AF1" w:rsidRDefault="00797AF1" w14:paraId="1348880C" w14:textId="6D93E00E">
      <w:pPr>
        <w:pStyle w:val="Heading2"/>
        <w:rPr>
          <w:ins w:author="Andrew Rohn" w:date="2021-11-06T00:51:00Z" w:id="1963"/>
        </w:rPr>
      </w:pPr>
      <w:bookmarkStart w:name="_Toc87054598" w:id="1964"/>
      <w:ins w:author="Andrew Rohn" w:date="2021-11-06T00:52:00Z" w:id="1965">
        <w:r>
          <w:t>Receiving “I’m sorry, but I don’t understand.”</w:t>
        </w:r>
      </w:ins>
      <w:bookmarkEnd w:id="1964"/>
    </w:p>
    <w:p w:rsidR="00797AF1" w:rsidP="00797AF1" w:rsidRDefault="00797AF1" w14:paraId="6097E3DD" w14:textId="6EC45C93">
      <w:pPr>
        <w:rPr>
          <w:ins w:author="Andrew Rohn" w:date="2021-11-06T00:55:00Z" w:id="1966"/>
        </w:rPr>
      </w:pPr>
      <w:ins w:author="Andrew Rohn" w:date="2021-11-06T00:52:00Z" w:id="1967">
        <w:r>
          <w:t xml:space="preserve">Once the </w:t>
        </w:r>
      </w:ins>
      <w:ins w:author="Andrew Rohn" w:date="2021-11-06T00:53:00Z" w:id="1968">
        <w:r>
          <w:t xml:space="preserve">microphone is enabled and functioning properly, the user should be able to speak into the microphone and their voice should be transcribed into text. This text will be displayed on the screen as the user is speaking. If </w:t>
        </w:r>
      </w:ins>
      <w:ins w:author="Andrew Rohn" w:date="2021-11-06T00:54:00Z" w:id="1969">
        <w:r>
          <w:t>the user says something and the Memory Magic Application replies with “I’m sorry, but I don’t understand.”, this means that the NLU Module is unable to determine what the user is sayi</w:t>
        </w:r>
      </w:ins>
      <w:ins w:author="Andrew Rohn" w:date="2021-11-06T00:55:00Z" w:id="1970">
        <w:r>
          <w:t xml:space="preserve">ng. If </w:t>
        </w:r>
      </w:ins>
      <w:ins w:author="Andrew Rohn" w:date="2021-11-06T00:58:00Z" w:id="1971">
        <w:r w:rsidR="003E2308">
          <w:t>this</w:t>
        </w:r>
      </w:ins>
      <w:ins w:author="Andrew Rohn" w:date="2021-11-06T00:55:00Z" w:id="1972">
        <w:r>
          <w:t xml:space="preserve"> happens, please try </w:t>
        </w:r>
        <w:r w:rsidR="003E2308">
          <w:t>the following suggestions:</w:t>
        </w:r>
      </w:ins>
    </w:p>
    <w:p w:rsidR="003E2308" w:rsidP="003E2308" w:rsidRDefault="003E2308" w14:paraId="68BB9455" w14:textId="2F52D68D">
      <w:pPr>
        <w:pStyle w:val="ListParagraph"/>
        <w:numPr>
          <w:ilvl w:val="0"/>
          <w:numId w:val="61"/>
        </w:numPr>
        <w:spacing w:line="360" w:lineRule="auto"/>
        <w:rPr>
          <w:ins w:author="Andrew Rohn" w:date="2021-11-06T00:56:00Z" w:id="1973"/>
        </w:rPr>
        <w:pPrChange w:author="Andrew Rohn" w:date="2021-11-06T01:00:00Z" w:id="1974">
          <w:pPr/>
        </w:pPrChange>
      </w:pPr>
      <w:ins w:author="Andrew Rohn" w:date="2021-11-06T00:55:00Z" w:id="1975">
        <w:r>
          <w:t>Speak l</w:t>
        </w:r>
      </w:ins>
      <w:ins w:author="Andrew Rohn" w:date="2021-11-06T00:56:00Z" w:id="1976">
        <w:r>
          <w:t>oudly and clearly into the microphone</w:t>
        </w:r>
      </w:ins>
    </w:p>
    <w:p w:rsidR="003E2308" w:rsidP="003E2308" w:rsidRDefault="003E2308" w14:paraId="417EED9A" w14:textId="5B611048">
      <w:pPr>
        <w:pStyle w:val="ListParagraph"/>
        <w:numPr>
          <w:ilvl w:val="0"/>
          <w:numId w:val="61"/>
        </w:numPr>
        <w:spacing w:line="360" w:lineRule="auto"/>
        <w:rPr>
          <w:ins w:author="Andrew Rohn" w:date="2021-11-06T00:56:00Z" w:id="1977"/>
        </w:rPr>
        <w:pPrChange w:author="Andrew Rohn" w:date="2021-11-06T01:00:00Z" w:id="1978">
          <w:pPr/>
        </w:pPrChange>
      </w:pPr>
      <w:ins w:author="Andrew Rohn" w:date="2021-11-06T00:56:00Z" w:id="1979">
        <w:r>
          <w:t>Reword your speech to be more concise</w:t>
        </w:r>
      </w:ins>
    </w:p>
    <w:p w:rsidR="003E2308" w:rsidP="003E2308" w:rsidRDefault="003E2308" w14:paraId="3D199CD8" w14:textId="0D3CD5E1">
      <w:pPr>
        <w:pStyle w:val="ListParagraph"/>
        <w:numPr>
          <w:ilvl w:val="0"/>
          <w:numId w:val="61"/>
        </w:numPr>
        <w:spacing w:line="360" w:lineRule="auto"/>
        <w:rPr>
          <w:ins w:author="Andrew Rohn" w:date="2021-11-06T00:57:00Z" w:id="1980"/>
        </w:rPr>
        <w:pPrChange w:author="Andrew Rohn" w:date="2021-11-06T01:00:00Z" w:id="1981">
          <w:pPr/>
        </w:pPrChange>
      </w:pPr>
      <w:ins w:author="Andrew Rohn" w:date="2021-11-06T00:56:00Z" w:id="1982">
        <w:r>
          <w:t>Check that the language se</w:t>
        </w:r>
      </w:ins>
      <w:ins w:author="Andrew Rohn" w:date="2021-11-06T00:57:00Z" w:id="1983">
        <w:r>
          <w:t>tting for the Memory Magic Application matches the language you are speaking</w:t>
        </w:r>
      </w:ins>
    </w:p>
    <w:p w:rsidR="003E2308" w:rsidP="00797AF1" w:rsidRDefault="003E2308" w14:paraId="52B3D0D4" w14:textId="052F9F5B">
      <w:pPr>
        <w:rPr>
          <w:ins w:author="Andrew Rohn" w:date="2021-11-06T00:51:00Z" w:id="1984"/>
        </w:rPr>
      </w:pPr>
      <w:ins w:author="Andrew Rohn" w:date="2021-11-06T00:57:00Z" w:id="1985">
        <w:r>
          <w:lastRenderedPageBreak/>
          <w:t xml:space="preserve">If </w:t>
        </w:r>
      </w:ins>
      <w:ins w:author="Andrew Rohn" w:date="2021-11-06T00:58:00Z" w:id="1986">
        <w:r>
          <w:t xml:space="preserve">the user has done </w:t>
        </w:r>
      </w:ins>
      <w:ins w:author="Andrew Rohn" w:date="2021-11-06T01:00:00Z" w:id="1987">
        <w:r>
          <w:t>all</w:t>
        </w:r>
      </w:ins>
      <w:ins w:author="Andrew Rohn" w:date="2021-11-06T00:58:00Z" w:id="1988">
        <w:r>
          <w:t xml:space="preserve"> the above and the Memory Magic Application</w:t>
        </w:r>
      </w:ins>
      <w:ins w:author="Andrew Rohn" w:date="2021-11-06T00:59:00Z" w:id="1989">
        <w:r>
          <w:t xml:space="preserve"> is still replying with “I’m sorry, but I don’t understand”, the most likely problem is that the user is not connected to the internet. The NLU Module requires an internet connection </w:t>
        </w:r>
      </w:ins>
      <w:ins w:author="Andrew Rohn" w:date="2021-11-06T01:00:00Z" w:id="1990">
        <w:r>
          <w:t>to</w:t>
        </w:r>
      </w:ins>
      <w:ins w:author="Andrew Rohn" w:date="2021-11-06T00:59:00Z" w:id="1991">
        <w:r>
          <w:t xml:space="preserve"> function.</w:t>
        </w:r>
      </w:ins>
    </w:p>
    <w:p w:rsidRPr="005A79B6" w:rsidR="00797AF1" w:rsidP="00797AF1" w:rsidRDefault="00797AF1" w14:paraId="2558A5B2" w14:textId="6292221B">
      <w:pPr>
        <w:shd w:val="clear" w:color="auto" w:fill="FFFFFF"/>
        <w:spacing w:after="0" w:line="240" w:lineRule="auto"/>
        <w:textAlignment w:val="baseline"/>
        <w:rPr>
          <w:ins w:author="Andrew Rohn" w:date="2021-11-06T00:51:00Z" w:id="1992"/>
        </w:rPr>
      </w:pPr>
      <w:ins w:author="Andrew Rohn" w:date="2021-11-06T00:51:00Z" w:id="1993">
        <w:r w:rsidRPr="005A79B6">
          <w:t xml:space="preserve">To </w:t>
        </w:r>
      </w:ins>
      <w:ins w:author="Andrew Rohn" w:date="2021-11-06T01:01:00Z" w:id="1994">
        <w:r w:rsidR="00FD597D">
          <w:t>connect to</w:t>
        </w:r>
      </w:ins>
      <w:ins w:author="Andrew Rohn" w:date="2021-11-06T00:51:00Z" w:id="1995">
        <w:r w:rsidRPr="005A79B6">
          <w:t xml:space="preserve"> the </w:t>
        </w:r>
      </w:ins>
      <w:ins w:author="Andrew Rohn" w:date="2021-11-06T01:01:00Z" w:id="1996">
        <w:r w:rsidR="00FD597D">
          <w:t>internet</w:t>
        </w:r>
      </w:ins>
      <w:ins w:author="Andrew Rohn" w:date="2021-11-06T00:51:00Z" w:id="1997">
        <w:r w:rsidRPr="005A79B6">
          <w:t xml:space="preserve"> on an Android device:</w:t>
        </w:r>
      </w:ins>
    </w:p>
    <w:p w:rsidRPr="005A79B6" w:rsidR="00797AF1" w:rsidP="0074103B" w:rsidRDefault="00797AF1" w14:paraId="54D95808" w14:textId="77777777">
      <w:pPr>
        <w:pStyle w:val="ListParagraph"/>
        <w:numPr>
          <w:ilvl w:val="0"/>
          <w:numId w:val="52"/>
        </w:numPr>
        <w:shd w:val="clear" w:color="auto" w:fill="FFFFFF"/>
        <w:spacing w:after="0" w:line="240" w:lineRule="auto"/>
        <w:textAlignment w:val="baseline"/>
        <w:rPr>
          <w:ins w:author="Andrew Rohn" w:date="2021-11-06T00:51:00Z" w:id="1998"/>
        </w:rPr>
      </w:pPr>
      <w:ins w:author="Andrew Rohn" w:date="2021-11-06T00:51:00Z" w:id="1999">
        <w:r w:rsidRPr="005A79B6">
          <w:t>Tap the Settings icon </w:t>
        </w:r>
        <w:r w:rsidRPr="005A79B6">
          <w:drawing>
            <wp:inline distT="0" distB="0" distL="0" distR="0" wp14:anchorId="62F1CEFD" wp14:editId="719EBB50">
              <wp:extent cx="200025" cy="200025"/>
              <wp:effectExtent l="0" t="0" r="9525" b="9525"/>
              <wp:docPr id="897260710" name="Picture 89726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sidRPr="005A79B6">
          <w:t>.</w:t>
        </w:r>
      </w:ins>
    </w:p>
    <w:p w:rsidRPr="005A79B6" w:rsidR="00797AF1" w:rsidP="0074103B" w:rsidRDefault="00797AF1" w14:paraId="311317DA" w14:textId="49F81812">
      <w:pPr>
        <w:pStyle w:val="ListParagraph"/>
        <w:numPr>
          <w:ilvl w:val="0"/>
          <w:numId w:val="52"/>
        </w:numPr>
        <w:shd w:val="clear" w:color="auto" w:fill="FFFFFF"/>
        <w:spacing w:before="100" w:beforeAutospacing="1" w:after="100" w:afterAutospacing="1" w:line="360" w:lineRule="auto"/>
        <w:textAlignment w:val="baseline"/>
        <w:rPr>
          <w:ins w:author="Andrew Rohn" w:date="2021-11-06T00:51:00Z" w:id="2000"/>
        </w:rPr>
        <w:pPrChange w:author="Andrew Rohn" w:date="2021-11-06T01:08:00Z" w:id="2001">
          <w:pPr>
            <w:pStyle w:val="ListParagraph"/>
            <w:numPr>
              <w:numId w:val="52"/>
            </w:numPr>
            <w:shd w:val="clear" w:color="auto" w:fill="FFFFFF"/>
            <w:spacing w:before="100" w:beforeAutospacing="1" w:after="100" w:afterAutospacing="1" w:line="240" w:lineRule="auto"/>
            <w:ind w:hanging="360"/>
            <w:textAlignment w:val="baseline"/>
          </w:pPr>
        </w:pPrChange>
      </w:pPr>
      <w:ins w:author="Andrew Rohn" w:date="2021-11-06T00:51:00Z" w:id="2002">
        <w:r w:rsidRPr="005A79B6">
          <w:t xml:space="preserve">Scroll down and tap through following menu options: </w:t>
        </w:r>
      </w:ins>
      <w:ins w:author="Andrew Rohn" w:date="2021-11-06T01:07:00Z" w:id="2003">
        <w:r w:rsidR="0074103B">
          <w:t>Connections</w:t>
        </w:r>
      </w:ins>
      <w:ins w:author="Andrew Rohn" w:date="2021-11-06T00:51:00Z" w:id="2004">
        <w:r w:rsidRPr="005A79B6">
          <w:drawing>
            <wp:inline distT="0" distB="0" distL="0" distR="0" wp14:anchorId="7184F27B" wp14:editId="145753CB">
              <wp:extent cx="228600" cy="228600"/>
              <wp:effectExtent l="0" t="0" r="0" b="0"/>
              <wp:docPr id="897260711" name="Picture 897260711"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 then"/>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A79B6">
          <w:t> </w:t>
        </w:r>
      </w:ins>
      <w:ins w:author="Andrew Rohn" w:date="2021-11-06T01:07:00Z" w:id="2005">
        <w:r w:rsidR="0074103B">
          <w:t>Wi-Fi</w:t>
        </w:r>
      </w:ins>
      <w:ins w:author="Andrew Rohn" w:date="2021-11-06T00:51:00Z" w:id="2006">
        <w:r w:rsidRPr="005A79B6">
          <w:t>.</w:t>
        </w:r>
      </w:ins>
    </w:p>
    <w:p w:rsidR="00797AF1" w:rsidP="0074103B" w:rsidRDefault="00797AF1" w14:paraId="4486E415" w14:textId="3C408186">
      <w:pPr>
        <w:pStyle w:val="ListParagraph"/>
        <w:numPr>
          <w:ilvl w:val="0"/>
          <w:numId w:val="52"/>
        </w:numPr>
        <w:shd w:val="clear" w:color="auto" w:fill="FFFFFF"/>
        <w:spacing w:before="100" w:beforeAutospacing="1" w:after="100" w:afterAutospacing="1" w:line="360" w:lineRule="auto"/>
        <w:textAlignment w:val="baseline"/>
        <w:rPr>
          <w:ins w:author="Andrew Rohn" w:date="2021-11-06T01:07:00Z" w:id="2007"/>
        </w:rPr>
        <w:pPrChange w:author="Andrew Rohn" w:date="2021-11-06T01:08:00Z" w:id="2008">
          <w:pPr>
            <w:pStyle w:val="ListParagraph"/>
            <w:numPr>
              <w:numId w:val="52"/>
            </w:numPr>
            <w:shd w:val="clear" w:color="auto" w:fill="FFFFFF"/>
            <w:spacing w:before="100" w:beforeAutospacing="1" w:after="100" w:afterAutospacing="1" w:line="240" w:lineRule="auto"/>
            <w:ind w:hanging="360"/>
            <w:textAlignment w:val="baseline"/>
          </w:pPr>
        </w:pPrChange>
      </w:pPr>
      <w:ins w:author="Andrew Rohn" w:date="2021-11-06T00:51:00Z" w:id="2009">
        <w:r w:rsidRPr="005A79B6">
          <w:t>Tap the slider so that it is in the </w:t>
        </w:r>
        <w:proofErr w:type="gramStart"/>
        <w:r w:rsidRPr="005A79B6">
          <w:t>On</w:t>
        </w:r>
        <w:proofErr w:type="gramEnd"/>
        <w:r w:rsidRPr="005A79B6">
          <w:t xml:space="preserve"> position  </w:t>
        </w:r>
        <w:r w:rsidRPr="005A79B6">
          <w:drawing>
            <wp:inline distT="0" distB="0" distL="0" distR="0" wp14:anchorId="6E6D6C49" wp14:editId="76E00FDF">
              <wp:extent cx="228600" cy="142875"/>
              <wp:effectExtent l="0" t="0" r="0" b="9525"/>
              <wp:docPr id="897260713" name="Picture 89726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sidRPr="005A79B6">
          <w:t>.</w:t>
        </w:r>
      </w:ins>
      <w:ins w:author="Andrew Rohn" w:date="2021-11-06T01:10:00Z" w:id="2010">
        <w:r w:rsidR="0074103B">
          <w:t xml:space="preserve"> Your device will automatically search for available Wi-Fi networks.</w:t>
        </w:r>
      </w:ins>
    </w:p>
    <w:p w:rsidR="0074103B" w:rsidP="0074103B" w:rsidRDefault="0074103B" w14:paraId="6CE20D1F" w14:textId="0BDD068D">
      <w:pPr>
        <w:pStyle w:val="ListParagraph"/>
        <w:numPr>
          <w:ilvl w:val="0"/>
          <w:numId w:val="52"/>
        </w:numPr>
        <w:shd w:val="clear" w:color="auto" w:fill="FFFFFF"/>
        <w:spacing w:before="100" w:beforeAutospacing="1" w:after="100" w:afterAutospacing="1" w:line="360" w:lineRule="auto"/>
        <w:textAlignment w:val="baseline"/>
        <w:rPr>
          <w:ins w:author="Andrew Rohn" w:date="2021-11-06T01:08:00Z" w:id="2011"/>
        </w:rPr>
        <w:pPrChange w:author="Andrew Rohn" w:date="2021-11-06T01:08:00Z" w:id="2012">
          <w:pPr>
            <w:pStyle w:val="ListParagraph"/>
            <w:numPr>
              <w:numId w:val="52"/>
            </w:numPr>
            <w:shd w:val="clear" w:color="auto" w:fill="FFFFFF"/>
            <w:spacing w:before="100" w:beforeAutospacing="1" w:after="100" w:afterAutospacing="1" w:line="240" w:lineRule="auto"/>
            <w:ind w:hanging="360"/>
            <w:textAlignment w:val="baseline"/>
          </w:pPr>
        </w:pPrChange>
      </w:pPr>
      <w:ins w:author="Andrew Rohn" w:date="2021-11-06T01:10:00Z" w:id="2013">
        <w:r>
          <w:t>If you want to connect to a different Wi-Fi network, f</w:t>
        </w:r>
      </w:ins>
      <w:ins w:author="Andrew Rohn" w:date="2021-11-06T01:07:00Z" w:id="2014">
        <w:r>
          <w:t xml:space="preserve">ind </w:t>
        </w:r>
      </w:ins>
      <w:ins w:author="Andrew Rohn" w:date="2021-11-06T01:19:00Z" w:id="2015">
        <w:r w:rsidR="009C120F">
          <w:t>the</w:t>
        </w:r>
      </w:ins>
      <w:ins w:author="Andrew Rohn" w:date="2021-11-06T01:08:00Z" w:id="2016">
        <w:r>
          <w:t xml:space="preserve"> Wi-Fi network</w:t>
        </w:r>
      </w:ins>
      <w:ins w:author="Andrew Rohn" w:date="2021-11-06T01:13:00Z" w:id="2017">
        <w:r w:rsidR="00AC602F">
          <w:t xml:space="preserve"> listed under “Available networks”</w:t>
        </w:r>
      </w:ins>
      <w:ins w:author="Andrew Rohn" w:date="2021-11-06T01:08:00Z" w:id="2018">
        <w:r>
          <w:t xml:space="preserve"> and tap it to connect.</w:t>
        </w:r>
      </w:ins>
    </w:p>
    <w:p w:rsidRPr="005A79B6" w:rsidR="0074103B" w:rsidP="0074103B" w:rsidRDefault="0074103B" w14:paraId="75201352" w14:textId="2F24E75F">
      <w:pPr>
        <w:pStyle w:val="ListParagraph"/>
        <w:numPr>
          <w:ilvl w:val="0"/>
          <w:numId w:val="52"/>
        </w:numPr>
        <w:shd w:val="clear" w:color="auto" w:fill="FFFFFF"/>
        <w:spacing w:before="100" w:beforeAutospacing="1" w:after="100" w:afterAutospacing="1" w:line="360" w:lineRule="auto"/>
        <w:textAlignment w:val="baseline"/>
        <w:rPr>
          <w:ins w:author="Andrew Rohn" w:date="2021-11-06T00:51:00Z" w:id="2019"/>
        </w:rPr>
        <w:pPrChange w:author="Andrew Rohn" w:date="2021-11-06T01:08:00Z" w:id="2020">
          <w:pPr>
            <w:pStyle w:val="ListParagraph"/>
            <w:numPr>
              <w:numId w:val="52"/>
            </w:numPr>
            <w:shd w:val="clear" w:color="auto" w:fill="FFFFFF"/>
            <w:spacing w:before="100" w:beforeAutospacing="1" w:after="100" w:afterAutospacing="1" w:line="240" w:lineRule="auto"/>
            <w:ind w:hanging="360"/>
            <w:textAlignment w:val="baseline"/>
          </w:pPr>
        </w:pPrChange>
      </w:pPr>
      <w:ins w:author="Andrew Rohn" w:date="2021-11-06T01:08:00Z" w:id="2021">
        <w:r>
          <w:t>Enter in the security password if it is required.</w:t>
        </w:r>
      </w:ins>
    </w:p>
    <w:p w:rsidRPr="005A79B6" w:rsidR="00797AF1" w:rsidP="00797AF1" w:rsidRDefault="00797AF1" w14:paraId="4DB26F09" w14:textId="6381F6E5">
      <w:pPr>
        <w:shd w:val="clear" w:color="auto" w:fill="FFFFFF"/>
        <w:spacing w:after="0" w:line="240" w:lineRule="auto"/>
        <w:textAlignment w:val="baseline"/>
        <w:rPr>
          <w:ins w:author="Andrew Rohn" w:date="2021-11-06T00:51:00Z" w:id="2022"/>
        </w:rPr>
      </w:pPr>
      <w:ins w:author="Andrew Rohn" w:date="2021-11-06T00:51:00Z" w:id="2023">
        <w:r w:rsidRPr="005A79B6">
          <w:t xml:space="preserve">To </w:t>
        </w:r>
      </w:ins>
      <w:ins w:author="Andrew Rohn" w:date="2021-11-06T01:01:00Z" w:id="2024">
        <w:r w:rsidR="00FD597D">
          <w:t>connect to the internet</w:t>
        </w:r>
      </w:ins>
      <w:ins w:author="Andrew Rohn" w:date="2021-11-06T01:02:00Z" w:id="2025">
        <w:r w:rsidR="00FD597D">
          <w:t xml:space="preserve"> </w:t>
        </w:r>
      </w:ins>
      <w:ins w:author="Andrew Rohn" w:date="2021-11-06T00:51:00Z" w:id="2026">
        <w:r w:rsidRPr="005A79B6">
          <w:t>on an iOS device:</w:t>
        </w:r>
      </w:ins>
    </w:p>
    <w:p w:rsidRPr="005A79B6" w:rsidR="00797AF1" w:rsidP="00AC602F" w:rsidRDefault="00797AF1" w14:paraId="515A8EB9" w14:textId="77777777">
      <w:pPr>
        <w:pStyle w:val="ListParagraph"/>
        <w:numPr>
          <w:ilvl w:val="0"/>
          <w:numId w:val="63"/>
        </w:numPr>
        <w:shd w:val="clear" w:color="auto" w:fill="FFFFFF"/>
        <w:spacing w:after="0" w:line="360" w:lineRule="auto"/>
        <w:textAlignment w:val="baseline"/>
        <w:rPr>
          <w:ins w:author="Andrew Rohn" w:date="2021-11-06T00:51:00Z" w:id="2027"/>
        </w:rPr>
        <w:pPrChange w:author="Andrew Rohn" w:date="2021-11-06T01:11:00Z" w:id="2028">
          <w:pPr>
            <w:pStyle w:val="ListParagraph"/>
            <w:numPr>
              <w:numId w:val="60"/>
            </w:numPr>
            <w:shd w:val="clear" w:color="auto" w:fill="FFFFFF"/>
            <w:spacing w:after="0" w:line="360" w:lineRule="auto"/>
            <w:ind w:hanging="360"/>
            <w:textAlignment w:val="baseline"/>
          </w:pPr>
        </w:pPrChange>
      </w:pPr>
      <w:ins w:author="Andrew Rohn" w:date="2021-11-06T00:51:00Z" w:id="2029">
        <w:r w:rsidRPr="005A79B6">
          <w:t xml:space="preserve">Tap the Settings icon </w:t>
        </w:r>
        <w:r>
          <w:drawing>
            <wp:inline distT="0" distB="0" distL="0" distR="0" wp14:anchorId="0CCDD8D3" wp14:editId="5003BF0A">
              <wp:extent cx="209550" cy="209550"/>
              <wp:effectExtent l="0" t="0" r="0" b="0"/>
              <wp:docPr id="897260714" name="Picture 897260714" descr="Apple Settings Icon - Download in Fla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pple Settings Icon - Download in Flat Sty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209550" cy="209550"/>
                      </a:xfrm>
                      <a:prstGeom prst="rect">
                        <a:avLst/>
                      </a:prstGeom>
                      <a:noFill/>
                      <a:ln>
                        <a:noFill/>
                      </a:ln>
                    </pic:spPr>
                  </pic:pic>
                </a:graphicData>
              </a:graphic>
            </wp:inline>
          </w:drawing>
        </w:r>
        <w:r w:rsidRPr="005A79B6">
          <w:t>.</w:t>
        </w:r>
      </w:ins>
    </w:p>
    <w:p w:rsidRPr="005A79B6" w:rsidR="00797AF1" w:rsidP="00AC602F" w:rsidRDefault="00797AF1" w14:paraId="1A2242F9" w14:textId="34BB12A3">
      <w:pPr>
        <w:pStyle w:val="ListParagraph"/>
        <w:numPr>
          <w:ilvl w:val="0"/>
          <w:numId w:val="63"/>
        </w:numPr>
        <w:shd w:val="clear" w:color="auto" w:fill="FFFFFF"/>
        <w:spacing w:after="0" w:line="360" w:lineRule="auto"/>
        <w:textAlignment w:val="baseline"/>
        <w:rPr>
          <w:ins w:author="Andrew Rohn" w:date="2021-11-06T00:51:00Z" w:id="2030"/>
        </w:rPr>
        <w:pPrChange w:author="Andrew Rohn" w:date="2021-11-06T01:11:00Z" w:id="2031">
          <w:pPr>
            <w:pStyle w:val="ListParagraph"/>
            <w:numPr>
              <w:numId w:val="60"/>
            </w:numPr>
            <w:shd w:val="clear" w:color="auto" w:fill="FFFFFF"/>
            <w:spacing w:after="0" w:line="360" w:lineRule="auto"/>
            <w:ind w:hanging="360"/>
            <w:textAlignment w:val="baseline"/>
          </w:pPr>
        </w:pPrChange>
      </w:pPr>
      <w:ins w:author="Andrew Rohn" w:date="2021-11-06T00:51:00Z" w:id="2032">
        <w:r w:rsidRPr="005A79B6">
          <w:t xml:space="preserve">Scroll down and find the </w:t>
        </w:r>
      </w:ins>
      <w:ins w:author="Andrew Rohn" w:date="2021-11-06T01:11:00Z" w:id="2033">
        <w:r w:rsidR="00AC602F">
          <w:t>Wi-Fi</w:t>
        </w:r>
      </w:ins>
      <w:ins w:author="Andrew Rohn" w:date="2021-11-06T00:51:00Z" w:id="2034">
        <w:r w:rsidRPr="005A79B6">
          <w:t xml:space="preserve"> option.</w:t>
        </w:r>
      </w:ins>
    </w:p>
    <w:p w:rsidR="00AC602F" w:rsidP="00AC602F" w:rsidRDefault="00AC602F" w14:paraId="43F07965" w14:textId="5DD2CB9B">
      <w:pPr>
        <w:pStyle w:val="ListParagraph"/>
        <w:numPr>
          <w:ilvl w:val="0"/>
          <w:numId w:val="63"/>
        </w:numPr>
        <w:shd w:val="clear" w:color="auto" w:fill="FFFFFF"/>
        <w:spacing w:before="100" w:beforeAutospacing="1" w:after="100" w:afterAutospacing="1" w:line="360" w:lineRule="auto"/>
        <w:textAlignment w:val="baseline"/>
        <w:rPr>
          <w:ins w:author="Andrew Rohn" w:date="2021-11-06T01:11:00Z" w:id="2035"/>
        </w:rPr>
        <w:pPrChange w:author="Andrew Rohn" w:date="2021-11-06T01:12:00Z" w:id="2036">
          <w:pPr>
            <w:pStyle w:val="ListParagraph"/>
            <w:numPr>
              <w:numId w:val="60"/>
            </w:numPr>
            <w:shd w:val="clear" w:color="auto" w:fill="FFFFFF"/>
            <w:spacing w:before="100" w:beforeAutospacing="1" w:after="100" w:afterAutospacing="1" w:line="360" w:lineRule="auto"/>
            <w:ind w:hanging="360"/>
            <w:textAlignment w:val="baseline"/>
          </w:pPr>
        </w:pPrChange>
      </w:pPr>
      <w:ins w:author="Andrew Rohn" w:date="2021-11-06T01:11:00Z" w:id="2037">
        <w:r w:rsidRPr="005A79B6">
          <w:t xml:space="preserve">Tap the slider </w:t>
        </w:r>
      </w:ins>
      <w:ins w:author="Andrew Rohn" w:date="2021-11-06T01:12:00Z" w:id="2038">
        <w:r>
          <w:t xml:space="preserve">next to “Wi-Fi” </w:t>
        </w:r>
      </w:ins>
      <w:ins w:author="Andrew Rohn" w:date="2021-11-06T01:11:00Z" w:id="2039">
        <w:r w:rsidRPr="005A79B6">
          <w:t>so that it is in the </w:t>
        </w:r>
        <w:proofErr w:type="gramStart"/>
        <w:r w:rsidRPr="005A79B6">
          <w:t>On</w:t>
        </w:r>
        <w:proofErr w:type="gramEnd"/>
        <w:r w:rsidRPr="005A79B6">
          <w:t xml:space="preserve"> position  </w:t>
        </w:r>
      </w:ins>
      <w:ins w:author="Andrew Rohn" w:date="2021-11-06T01:12:00Z" w:id="2040">
        <w:r w:rsidRPr="00797AF1">
          <w:rPr>
            <w:rPrChange w:author="Andrew Rohn" w:date="2021-11-06T00:50:00Z" w:id="2041">
              <w:rPr>
                <w:rFonts w:ascii="Times New Roman" w:hAnsi="Times New Roman" w:cs="Times New Roman"/>
                <w:noProof/>
                <w:color w:val="1F1F1F"/>
                <w:sz w:val="24"/>
                <w:szCs w:val="24"/>
              </w:rPr>
            </w:rPrChange>
          </w:rPr>
          <w:drawing>
            <wp:inline distT="0" distB="0" distL="0" distR="0" wp14:anchorId="7AD9EE32" wp14:editId="1593DBCB">
              <wp:extent cx="199564" cy="112431"/>
              <wp:effectExtent l="0" t="0" r="0" b="1905"/>
              <wp:docPr id="897260717" name="Picture 8972607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60709" name="Picture 897260709" descr="Ic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304" cy="118482"/>
                      </a:xfrm>
                      <a:prstGeom prst="rect">
                        <a:avLst/>
                      </a:prstGeom>
                    </pic:spPr>
                  </pic:pic>
                </a:graphicData>
              </a:graphic>
            </wp:inline>
          </w:drawing>
        </w:r>
      </w:ins>
      <w:ins w:author="Andrew Rohn" w:date="2021-11-06T01:11:00Z" w:id="2042">
        <w:r w:rsidRPr="005A79B6">
          <w:t>.</w:t>
        </w:r>
        <w:r>
          <w:t xml:space="preserve"> Your device will automatically search for available Wi-Fi networks.</w:t>
        </w:r>
      </w:ins>
    </w:p>
    <w:p w:rsidR="00AC602F" w:rsidP="00AC602F" w:rsidRDefault="00AC602F" w14:paraId="7B6DFD24" w14:textId="733DA44A">
      <w:pPr>
        <w:pStyle w:val="ListParagraph"/>
        <w:numPr>
          <w:ilvl w:val="0"/>
          <w:numId w:val="63"/>
        </w:numPr>
        <w:shd w:val="clear" w:color="auto" w:fill="FFFFFF"/>
        <w:spacing w:before="100" w:beforeAutospacing="1" w:after="100" w:afterAutospacing="1" w:line="360" w:lineRule="auto"/>
        <w:textAlignment w:val="baseline"/>
        <w:rPr>
          <w:ins w:author="Andrew Rohn" w:date="2021-11-06T01:11:00Z" w:id="2043"/>
        </w:rPr>
        <w:pPrChange w:author="Andrew Rohn" w:date="2021-11-06T01:11:00Z" w:id="2044">
          <w:pPr>
            <w:pStyle w:val="ListParagraph"/>
            <w:numPr>
              <w:numId w:val="60"/>
            </w:numPr>
            <w:shd w:val="clear" w:color="auto" w:fill="FFFFFF"/>
            <w:spacing w:before="100" w:beforeAutospacing="1" w:after="100" w:afterAutospacing="1" w:line="360" w:lineRule="auto"/>
            <w:ind w:hanging="360"/>
            <w:textAlignment w:val="baseline"/>
          </w:pPr>
        </w:pPrChange>
      </w:pPr>
      <w:ins w:author="Andrew Rohn" w:date="2021-11-06T01:11:00Z" w:id="2045">
        <w:r>
          <w:t xml:space="preserve">If you want to connect to a different Wi-Fi network, find </w:t>
        </w:r>
      </w:ins>
      <w:ins w:author="Andrew Rohn" w:date="2021-11-06T01:19:00Z" w:id="2046">
        <w:r w:rsidR="009C120F">
          <w:t>the</w:t>
        </w:r>
      </w:ins>
      <w:ins w:author="Andrew Rohn" w:date="2021-11-06T01:11:00Z" w:id="2047">
        <w:r>
          <w:t xml:space="preserve"> Wi-Fi network </w:t>
        </w:r>
      </w:ins>
      <w:ins w:author="Andrew Rohn" w:date="2021-11-06T01:13:00Z" w:id="2048">
        <w:r>
          <w:t xml:space="preserve">listed under “MY NETWORKS” </w:t>
        </w:r>
      </w:ins>
      <w:ins w:author="Andrew Rohn" w:date="2021-11-06T01:11:00Z" w:id="2049">
        <w:r>
          <w:t>and tap it to connect.</w:t>
        </w:r>
      </w:ins>
    </w:p>
    <w:p w:rsidRPr="005A79B6" w:rsidR="00AC602F" w:rsidP="00AC602F" w:rsidRDefault="00AC602F" w14:paraId="45954C08" w14:textId="77777777">
      <w:pPr>
        <w:pStyle w:val="ListParagraph"/>
        <w:numPr>
          <w:ilvl w:val="0"/>
          <w:numId w:val="63"/>
        </w:numPr>
        <w:shd w:val="clear" w:color="auto" w:fill="FFFFFF"/>
        <w:spacing w:before="100" w:beforeAutospacing="1" w:after="100" w:afterAutospacing="1" w:line="360" w:lineRule="auto"/>
        <w:textAlignment w:val="baseline"/>
        <w:rPr>
          <w:ins w:author="Andrew Rohn" w:date="2021-11-06T01:11:00Z" w:id="2050"/>
        </w:rPr>
        <w:pPrChange w:author="Andrew Rohn" w:date="2021-11-06T01:11:00Z" w:id="2051">
          <w:pPr>
            <w:pStyle w:val="ListParagraph"/>
            <w:numPr>
              <w:numId w:val="60"/>
            </w:numPr>
            <w:shd w:val="clear" w:color="auto" w:fill="FFFFFF"/>
            <w:spacing w:before="100" w:beforeAutospacing="1" w:after="100" w:afterAutospacing="1" w:line="360" w:lineRule="auto"/>
            <w:ind w:hanging="360"/>
            <w:textAlignment w:val="baseline"/>
          </w:pPr>
        </w:pPrChange>
      </w:pPr>
      <w:ins w:author="Andrew Rohn" w:date="2021-11-06T01:11:00Z" w:id="2052">
        <w:r>
          <w:t>Enter in the security password if it is required.</w:t>
        </w:r>
      </w:ins>
    </w:p>
    <w:p w:rsidRPr="009F3BAA" w:rsidR="00BA4104" w:rsidDel="005F3DB7" w:rsidP="009F3BAA" w:rsidRDefault="00E14FE3" w14:paraId="0509126A" w14:textId="7042FE2D">
      <w:pPr>
        <w:spacing w:line="480" w:lineRule="auto"/>
        <w:rPr>
          <w:del w:author="Andrew Rohn" w:date="2021-11-06T00:17:00Z" w:id="2053"/>
          <w:rFonts w:ascii="Times New Roman" w:hAnsi="Times New Roman" w:cs="Times New Roman"/>
          <w:sz w:val="24"/>
          <w:szCs w:val="24"/>
          <w:shd w:val="clear" w:color="auto" w:fill="FFFFFF"/>
          <w:rPrChange w:author="Andrew Rohn" w:date="2021-11-06T00:36:00Z" w:id="2054">
            <w:rPr>
              <w:del w:author="Andrew Rohn" w:date="2021-11-06T00:17:00Z" w:id="2055"/>
            </w:rPr>
          </w:rPrChange>
        </w:rPr>
        <w:pPrChange w:author="Andrew Rohn" w:date="2021-11-06T00:36:00Z" w:id="2056">
          <w:pPr/>
        </w:pPrChange>
      </w:pPr>
      <w:ins w:author="Joseph Kalfus" w:date="2021-11-05T20:45:00Z" w:id="2057">
        <w:del w:author="Andrew Rohn" w:date="2021-11-06T00:17:00Z" w:id="2058">
          <w:r w:rsidDel="005F3DB7">
            <w:delText>TODO</w:delText>
          </w:r>
        </w:del>
      </w:ins>
    </w:p>
    <w:p w:rsidRPr="00BA4104" w:rsidR="00BA4104" w:rsidDel="00E14FE3" w:rsidP="00BA4104" w:rsidRDefault="00BA4104" w14:paraId="7D1710C9" w14:textId="51D9014D">
      <w:pPr>
        <w:rPr>
          <w:del w:author="Joseph Kalfus" w:date="2021-11-05T20:45:00Z" w:id="2059"/>
        </w:rPr>
      </w:pPr>
    </w:p>
    <w:p w:rsidRPr="00BA4104" w:rsidR="00BA4104" w:rsidDel="00E14FE3" w:rsidP="00BA4104" w:rsidRDefault="00BA4104" w14:paraId="0EDC4373" w14:textId="0D13CADB">
      <w:pPr>
        <w:rPr>
          <w:del w:author="Joseph Kalfus" w:date="2021-11-05T20:45:00Z" w:id="2060"/>
        </w:rPr>
      </w:pPr>
    </w:p>
    <w:p w:rsidR="00BA4104" w:rsidDel="00E14FE3" w:rsidP="00BA4104" w:rsidRDefault="00BA4104" w14:paraId="365F9616" w14:textId="4B59F75E">
      <w:pPr>
        <w:rPr>
          <w:ins w:author="Chari, Firehiwot" w:date="2021-10-28T11:46:00Z" w:id="2061"/>
          <w:del w:author="Joseph Kalfus" w:date="2021-11-05T20:45:00Z" w:id="2062"/>
        </w:rPr>
      </w:pPr>
    </w:p>
    <w:p w:rsidR="00BA4104" w:rsidDel="00E14FE3" w:rsidP="00BA4104" w:rsidRDefault="00BA4104" w14:paraId="0297F0F3" w14:textId="5573B9BF">
      <w:pPr>
        <w:rPr>
          <w:ins w:author="Chari, Firehiwot" w:date="2021-10-28T11:46:00Z" w:id="2063"/>
          <w:del w:author="Joseph Kalfus" w:date="2021-11-05T20:45:00Z" w:id="2064"/>
        </w:rPr>
      </w:pPr>
    </w:p>
    <w:p w:rsidRPr="0071027D" w:rsidR="0071027D" w:rsidDel="00E14FE3" w:rsidP="0071027D" w:rsidRDefault="0071027D" w14:paraId="2139833F" w14:textId="53A9C41B">
      <w:pPr>
        <w:rPr>
          <w:del w:author="Joseph Kalfus" w:date="2021-11-05T20:45:00Z" w:id="2065"/>
        </w:rPr>
      </w:pPr>
    </w:p>
    <w:p w:rsidRPr="0071027D" w:rsidR="0071027D" w:rsidDel="00E14FE3" w:rsidP="0071027D" w:rsidRDefault="0071027D" w14:paraId="2113C5AA" w14:textId="32D512FB">
      <w:pPr>
        <w:rPr>
          <w:del w:author="Joseph Kalfus" w:date="2021-11-05T20:45:00Z" w:id="2066"/>
          <w:highlight w:val="yellow"/>
        </w:rPr>
      </w:pPr>
    </w:p>
    <w:p w:rsidRPr="0071027D" w:rsidR="0071027D" w:rsidDel="00E14FE3" w:rsidP="0071027D" w:rsidRDefault="0071027D" w14:paraId="7A5D4726" w14:textId="3345F27D">
      <w:pPr>
        <w:rPr>
          <w:del w:author="Joseph Kalfus" w:date="2021-11-05T20:45:00Z" w:id="2067"/>
        </w:rPr>
      </w:pPr>
    </w:p>
    <w:p w:rsidRPr="0071027D" w:rsidR="0071027D" w:rsidDel="00E14FE3" w:rsidP="0071027D" w:rsidRDefault="0071027D" w14:paraId="71364E9B" w14:textId="1D746DF1">
      <w:pPr>
        <w:rPr>
          <w:del w:author="Joseph Kalfus" w:date="2021-11-05T20:45:00Z" w:id="2068"/>
          <w:highlight w:val="yellow"/>
        </w:rPr>
      </w:pPr>
    </w:p>
    <w:p w:rsidRPr="0071027D" w:rsidR="0071027D" w:rsidDel="00E14FE3" w:rsidP="0071027D" w:rsidRDefault="0071027D" w14:paraId="47F401EA" w14:textId="16AA89CD">
      <w:pPr>
        <w:rPr>
          <w:del w:author="Joseph Kalfus" w:date="2021-11-05T20:45:00Z" w:id="2069"/>
        </w:rPr>
      </w:pPr>
    </w:p>
    <w:p w:rsidRPr="0071027D" w:rsidR="0071027D" w:rsidDel="00E14FE3" w:rsidP="0071027D" w:rsidRDefault="0071027D" w14:paraId="7A8CB834" w14:textId="27752962">
      <w:pPr>
        <w:rPr>
          <w:del w:author="Joseph Kalfus" w:date="2021-11-05T20:45:00Z" w:id="2070"/>
        </w:rPr>
      </w:pPr>
    </w:p>
    <w:p w:rsidRPr="0071027D" w:rsidR="0071027D" w:rsidDel="00E14FE3" w:rsidP="0071027D" w:rsidRDefault="0071027D" w14:paraId="577E2E9F" w14:textId="54C15903">
      <w:pPr>
        <w:rPr>
          <w:del w:author="Joseph Kalfus" w:date="2021-11-05T20:45:00Z" w:id="2071"/>
        </w:rPr>
      </w:pPr>
    </w:p>
    <w:p w:rsidRPr="0071027D" w:rsidR="0071027D" w:rsidDel="00E14FE3" w:rsidP="0071027D" w:rsidRDefault="0071027D" w14:paraId="4AD81F77" w14:textId="18809BB6">
      <w:pPr>
        <w:rPr>
          <w:del w:author="Joseph Kalfus" w:date="2021-11-05T20:45:00Z" w:id="2072"/>
        </w:rPr>
      </w:pPr>
    </w:p>
    <w:p w:rsidRPr="0071027D" w:rsidR="0071027D" w:rsidDel="00E14FE3" w:rsidP="0071027D" w:rsidRDefault="0071027D" w14:paraId="130121D2" w14:textId="18E263DF">
      <w:pPr>
        <w:rPr>
          <w:del w:author="Joseph Kalfus" w:date="2021-11-05T20:45:00Z" w:id="2073"/>
        </w:rPr>
      </w:pPr>
    </w:p>
    <w:p w:rsidRPr="0071027D" w:rsidR="0071027D" w:rsidDel="00E14FE3" w:rsidP="0071027D" w:rsidRDefault="0071027D" w14:paraId="5DF36C8B" w14:textId="401E11D1">
      <w:pPr>
        <w:rPr>
          <w:del w:author="Joseph Kalfus" w:date="2021-11-05T20:45:00Z" w:id="2074"/>
        </w:rPr>
      </w:pPr>
    </w:p>
    <w:p w:rsidR="1F470F53" w:rsidDel="00E14FE3" w:rsidRDefault="1F470F53" w14:paraId="1F60A415" w14:textId="41197060">
      <w:pPr>
        <w:rPr>
          <w:del w:author="Joseph Kalfus" w:date="2021-11-05T20:45:00Z" w:id="2075"/>
          <w:rFonts w:ascii="Times New Roman" w:hAnsi="Times New Roman" w:eastAsia="Times New Roman" w:cs="Times New Roman"/>
          <w:sz w:val="24"/>
          <w:szCs w:val="24"/>
        </w:rPr>
      </w:pPr>
      <w:del w:author="Joseph Kalfus" w:date="2021-11-05T20:45:00Z" w:id="2076">
        <w:r w:rsidRPr="76B4C82F" w:rsidDel="00E14FE3">
          <w:rPr>
            <w:rFonts w:ascii="Times New Roman" w:hAnsi="Times New Roman" w:eastAsia="Times New Roman" w:cs="Times New Roman"/>
            <w:sz w:val="24"/>
            <w:szCs w:val="24"/>
          </w:rPr>
          <w:delText xml:space="preserve"> </w:delText>
        </w:r>
      </w:del>
    </w:p>
    <w:p w:rsidR="000127C6" w:rsidDel="00E14FE3" w:rsidRDefault="000127C6" w14:paraId="3E7A2888" w14:textId="07F8F51C">
      <w:pPr>
        <w:rPr>
          <w:del w:author="Joseph Kalfus" w:date="2021-11-05T20:45:00Z" w:id="2077"/>
          <w:rFonts w:ascii="Times New Roman" w:hAnsi="Times New Roman" w:eastAsia="Times New Roman" w:cs="Times New Roman"/>
          <w:sz w:val="24"/>
          <w:szCs w:val="24"/>
        </w:rPr>
      </w:pPr>
    </w:p>
    <w:p w:rsidR="000127C6" w:rsidDel="00E14FE3" w:rsidRDefault="000127C6" w14:paraId="794825F8" w14:textId="74DFEBAA">
      <w:pPr>
        <w:rPr>
          <w:del w:author="Joseph Kalfus" w:date="2021-11-05T20:45:00Z" w:id="2078"/>
        </w:rPr>
      </w:pPr>
    </w:p>
    <w:p w:rsidR="76B4C82F" w:rsidDel="00E14FE3" w:rsidP="76B4C82F" w:rsidRDefault="76B4C82F" w14:paraId="16EEC2D1" w14:textId="4D60D750">
      <w:pPr>
        <w:rPr>
          <w:del w:author="Joseph Kalfus" w:date="2021-11-05T20:45:00Z" w:id="2079"/>
        </w:rPr>
      </w:pPr>
    </w:p>
    <w:p w:rsidR="00B917A6" w:rsidDel="00E14FE3" w:rsidP="77B380B6" w:rsidRDefault="00B917A6" w14:paraId="28BD88B8" w14:textId="1730E9F6">
      <w:pPr>
        <w:spacing w:line="480" w:lineRule="auto"/>
        <w:ind w:left="450" w:hanging="450"/>
        <w:rPr>
          <w:del w:author="Joseph Kalfus" w:date="2021-11-05T20:45:00Z" w:id="2080"/>
          <w:sz w:val="24"/>
          <w:szCs w:val="24"/>
        </w:rPr>
      </w:pPr>
    </w:p>
    <w:p w:rsidR="76B4C82F" w:rsidDel="00E14FE3" w:rsidP="76B4C82F" w:rsidRDefault="76B4C82F" w14:paraId="2472E87B" w14:textId="4A8C4A4C">
      <w:pPr>
        <w:rPr>
          <w:del w:author="Joseph Kalfus" w:date="2021-11-05T20:45:00Z" w:id="2081"/>
          <w:rFonts w:ascii="Times New Roman" w:hAnsi="Times New Roman" w:eastAsia="Times New Roman" w:cs="Times New Roman"/>
          <w:sz w:val="24"/>
          <w:szCs w:val="24"/>
        </w:rPr>
      </w:pPr>
    </w:p>
    <w:p w:rsidR="00B917A6" w:rsidDel="00E14FE3" w:rsidP="009F5280" w:rsidRDefault="00B917A6" w14:paraId="5CF732AE" w14:textId="030B2DD7">
      <w:pPr>
        <w:spacing w:line="480" w:lineRule="auto"/>
        <w:rPr>
          <w:del w:author="Joseph Kalfus" w:date="2021-11-05T20:45:00Z" w:id="2082"/>
          <w:rFonts w:ascii="Times New Roman" w:hAnsi="Times New Roman" w:cs="Times New Roman"/>
          <w:sz w:val="24"/>
          <w:szCs w:val="24"/>
        </w:rPr>
      </w:pPr>
    </w:p>
    <w:p w:rsidR="00B917A6" w:rsidDel="00E14FE3" w:rsidP="009F5280" w:rsidRDefault="00B917A6" w14:paraId="0ACE85FE" w14:textId="5EEA379E">
      <w:pPr>
        <w:spacing w:line="480" w:lineRule="auto"/>
        <w:rPr>
          <w:del w:author="Joseph Kalfus" w:date="2021-11-05T20:45:00Z" w:id="2083"/>
          <w:rFonts w:ascii="Times New Roman" w:hAnsi="Times New Roman" w:cs="Times New Roman"/>
          <w:sz w:val="24"/>
          <w:szCs w:val="24"/>
        </w:rPr>
      </w:pPr>
    </w:p>
    <w:p w:rsidRPr="009F5280" w:rsidR="00DD6AF8" w:rsidDel="00E14FE3" w:rsidP="009F5280" w:rsidRDefault="00DD6AF8" w14:paraId="22DD3BE1" w14:textId="5A64902D">
      <w:pPr>
        <w:spacing w:line="480" w:lineRule="auto"/>
        <w:rPr>
          <w:del w:author="Joseph Kalfus" w:date="2021-11-05T20:45:00Z" w:id="2084"/>
          <w:rFonts w:ascii="Times New Roman" w:hAnsi="Times New Roman" w:cs="Times New Roman"/>
          <w:sz w:val="24"/>
          <w:szCs w:val="24"/>
        </w:rPr>
      </w:pPr>
    </w:p>
    <w:p w:rsidR="00796DD9" w:rsidDel="00E14FE3" w:rsidP="4641818C" w:rsidRDefault="00796DD9" w14:paraId="23738D0D" w14:textId="02043FBC">
      <w:pPr>
        <w:spacing w:line="480" w:lineRule="auto"/>
        <w:rPr>
          <w:del w:author="Joseph Kalfus" w:date="2021-11-05T20:45:00Z" w:id="2085"/>
          <w:rFonts w:ascii="Times New Roman" w:hAnsi="Times New Roman" w:eastAsia="Times New Roman" w:cs="Times New Roman"/>
          <w:sz w:val="24"/>
          <w:szCs w:val="24"/>
        </w:rPr>
      </w:pPr>
      <w:del w:author="Joseph Kalfus" w:date="2021-11-05T20:45:00Z" w:id="2086">
        <w:r w:rsidDel="00E14FE3">
          <w:rPr>
            <w:rFonts w:ascii="Times New Roman" w:hAnsi="Times New Roman" w:eastAsia="Times New Roman" w:cs="Times New Roman"/>
            <w:sz w:val="24"/>
            <w:szCs w:val="24"/>
          </w:rPr>
          <w:delText xml:space="preserve"> </w:delText>
        </w:r>
      </w:del>
    </w:p>
    <w:p w:rsidR="005A30CE" w:rsidDel="00E14FE3" w:rsidP="5DB67BE5" w:rsidRDefault="005A30CE" w14:paraId="11D222F5" w14:textId="780DB0F0">
      <w:pPr>
        <w:rPr>
          <w:del w:author="Joseph Kalfus" w:date="2021-11-05T20:45:00Z" w:id="2087"/>
        </w:rPr>
      </w:pPr>
    </w:p>
    <w:p w:rsidRPr="003C7D33" w:rsidR="005A30CE" w:rsidDel="00E14FE3" w:rsidP="003C7D33" w:rsidRDefault="005A30CE" w14:paraId="02C28582" w14:textId="4049D662">
      <w:pPr>
        <w:ind w:left="360" w:hanging="360"/>
        <w:rPr>
          <w:del w:author="Joseph Kalfus" w:date="2021-11-05T20:45:00Z" w:id="2088"/>
        </w:rPr>
      </w:pPr>
    </w:p>
    <w:p w:rsidRPr="003C7D33" w:rsidR="003C7D33" w:rsidDel="00E14FE3" w:rsidP="003C7D33" w:rsidRDefault="003C7D33" w14:paraId="222EBF47" w14:textId="6BB24D6F">
      <w:pPr>
        <w:rPr>
          <w:del w:author="Joseph Kalfus" w:date="2021-11-05T20:45:00Z" w:id="2089"/>
        </w:rPr>
      </w:pPr>
    </w:p>
    <w:p w:rsidR="005A30CE" w:rsidDel="00E14FE3" w:rsidP="5DB67BE5" w:rsidRDefault="005A30CE" w14:paraId="16D3C601" w14:textId="32518161">
      <w:pPr>
        <w:rPr>
          <w:del w:author="Joseph Kalfus" w:date="2021-11-05T20:45:00Z" w:id="2090"/>
        </w:rPr>
      </w:pPr>
    </w:p>
    <w:p w:rsidR="00233CB7" w:rsidDel="00E14FE3" w:rsidP="51EFB674" w:rsidRDefault="00233CB7" w14:paraId="61C7E0F2" w14:textId="7BDD28FF">
      <w:pPr>
        <w:rPr>
          <w:del w:author="Joseph Kalfus" w:date="2021-11-05T20:45:00Z" w:id="2091"/>
        </w:rPr>
      </w:pPr>
    </w:p>
    <w:p w:rsidR="00F232C2" w:rsidDel="00E14FE3" w:rsidP="51EFB674" w:rsidRDefault="00F232C2" w14:paraId="4897D975" w14:textId="6E7AB8C4">
      <w:pPr>
        <w:rPr>
          <w:del w:author="Joseph Kalfus" w:date="2021-11-05T20:45:00Z" w:id="2092"/>
        </w:rPr>
      </w:pPr>
    </w:p>
    <w:p w:rsidR="51EFB674" w:rsidDel="00E14FE3" w:rsidP="51EFB674" w:rsidRDefault="51EFB674" w14:paraId="46B4F9D7" w14:textId="750F3A66">
      <w:pPr>
        <w:rPr>
          <w:del w:author="Joseph Kalfus" w:date="2021-11-05T20:45:00Z" w:id="2093"/>
        </w:rPr>
      </w:pPr>
    </w:p>
    <w:p w:rsidRPr="003A5441" w:rsidR="003A5441" w:rsidDel="00E14FE3" w:rsidP="003A5441" w:rsidRDefault="003A5441" w14:paraId="1B3C4397" w14:textId="64405D5A">
      <w:pPr>
        <w:rPr>
          <w:del w:author="Joseph Kalfus" w:date="2021-11-05T20:45:00Z" w:id="2094"/>
        </w:rPr>
      </w:pPr>
    </w:p>
    <w:p w:rsidR="619811C9" w:rsidDel="00E14FE3" w:rsidP="003A5441" w:rsidRDefault="619811C9" w14:paraId="0130BCCE" w14:textId="144A411B">
      <w:pPr>
        <w:spacing w:line="480" w:lineRule="auto"/>
        <w:rPr>
          <w:del w:author="Joseph Kalfus" w:date="2021-11-05T20:45:00Z" w:id="2095"/>
        </w:rPr>
      </w:pPr>
    </w:p>
    <w:p w:rsidR="00980982" w:rsidDel="00E14FE3" w:rsidP="122D8CB5" w:rsidRDefault="3E22CECF" w14:paraId="78F20024" w14:textId="53BA3C30">
      <w:pPr>
        <w:spacing w:line="480" w:lineRule="exact"/>
        <w:rPr>
          <w:del w:author="Joseph Kalfus" w:date="2021-11-05T20:45:00Z" w:id="2096"/>
        </w:rPr>
      </w:pPr>
      <w:del w:author="Joseph Kalfus" w:date="2021-11-05T20:45:00Z" w:id="2097">
        <w:r w:rsidRPr="1B28C89A" w:rsidDel="00E14FE3">
          <w:rPr>
            <w:rFonts w:ascii="Times New Roman" w:hAnsi="Times New Roman" w:eastAsia="Times New Roman" w:cs="Times New Roman"/>
            <w:sz w:val="24"/>
            <w:szCs w:val="24"/>
          </w:rPr>
          <w:delText xml:space="preserve"> </w:delText>
        </w:r>
        <w:r w:rsidRPr="122D8CB5" w:rsidDel="00E14FE3">
          <w:rPr>
            <w:rFonts w:ascii="Times New Roman" w:hAnsi="Times New Roman" w:eastAsia="Times New Roman" w:cs="Times New Roman"/>
            <w:sz w:val="24"/>
            <w:szCs w:val="24"/>
          </w:rPr>
          <w:delText xml:space="preserve"> </w:delText>
        </w:r>
      </w:del>
    </w:p>
    <w:p w:rsidR="00980982" w:rsidDel="00E14FE3" w:rsidP="122D8CB5" w:rsidRDefault="00980982" w14:paraId="497DCBB7" w14:textId="2AA3F1BA">
      <w:pPr>
        <w:rPr>
          <w:del w:author="Joseph Kalfus" w:date="2021-11-05T20:45:00Z" w:id="2098"/>
          <w:rFonts w:ascii="Times New Roman" w:hAnsi="Times New Roman" w:eastAsia="Times New Roman" w:cs="Times New Roman"/>
          <w:sz w:val="24"/>
          <w:szCs w:val="24"/>
        </w:rPr>
      </w:pPr>
    </w:p>
    <w:p w:rsidR="00980982" w:rsidP="122D8CB5" w:rsidRDefault="00980982" w14:paraId="2C078E63" w14:textId="147C3D37"/>
    <w:sectPr w:rsidR="00980982" w:rsidSect="00F74037">
      <w:headerReference w:type="default" r:id="rId59"/>
      <w:footerReference w:type="default" r:id="rId60"/>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3754C" w:rsidP="00F74037" w:rsidRDefault="0073754C" w14:paraId="48400818" w14:textId="77777777">
      <w:pPr>
        <w:spacing w:after="0" w:line="240" w:lineRule="auto"/>
      </w:pPr>
      <w:r>
        <w:separator/>
      </w:r>
    </w:p>
  </w:endnote>
  <w:endnote w:type="continuationSeparator" w:id="0">
    <w:p w:rsidR="0073754C" w:rsidP="00F74037" w:rsidRDefault="0073754C" w14:paraId="5A1BE746" w14:textId="77777777">
      <w:pPr>
        <w:spacing w:after="0" w:line="240" w:lineRule="auto"/>
      </w:pPr>
      <w:r>
        <w:continuationSeparator/>
      </w:r>
    </w:p>
  </w:endnote>
  <w:endnote w:type="continuationNotice" w:id="1">
    <w:p w:rsidR="0073754C" w:rsidRDefault="0073754C" w14:paraId="1E33C89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C2D1F" w:rsidRDefault="00640EF0" w14:paraId="5619621B" w14:textId="7ACB20EF">
    <w:pPr>
      <w:pStyle w:val="Footer"/>
    </w:pPr>
    <w:ins w:author="Joseph Kalfus" w:date="2021-11-05T18:01:00Z" w:id="2101">
      <w:r>
        <w:t xml:space="preserve">Natural Language Understanding </w:t>
      </w:r>
    </w:ins>
    <w:r w:rsidR="00AC2D1F">
      <w:t>User Guide</w:t>
    </w:r>
  </w:p>
  <w:p w:rsidR="00AC2D1F" w:rsidRDefault="00AC2D1F" w14:paraId="72CA964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3754C" w:rsidP="00F74037" w:rsidRDefault="0073754C" w14:paraId="3585CD17" w14:textId="77777777">
      <w:pPr>
        <w:spacing w:after="0" w:line="240" w:lineRule="auto"/>
      </w:pPr>
      <w:r>
        <w:separator/>
      </w:r>
    </w:p>
  </w:footnote>
  <w:footnote w:type="continuationSeparator" w:id="0">
    <w:p w:rsidR="0073754C" w:rsidP="00F74037" w:rsidRDefault="0073754C" w14:paraId="1BFCA8DB" w14:textId="77777777">
      <w:pPr>
        <w:spacing w:after="0" w:line="240" w:lineRule="auto"/>
      </w:pPr>
      <w:r>
        <w:continuationSeparator/>
      </w:r>
    </w:p>
  </w:footnote>
  <w:footnote w:type="continuationNotice" w:id="1">
    <w:p w:rsidR="0073754C" w:rsidRDefault="0073754C" w14:paraId="1977B90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903528"/>
      <w:docPartObj>
        <w:docPartGallery w:val="Page Numbers (Top of Page)"/>
        <w:docPartUnique/>
      </w:docPartObj>
    </w:sdtPr>
    <w:sdtEndPr>
      <w:rPr>
        <w:noProof/>
      </w:rPr>
    </w:sdtEndPr>
    <w:sdtContent>
      <w:p w:rsidR="005E5A42" w:rsidDel="002C0E79" w:rsidRDefault="005E5A42" w14:paraId="6B37A7D1" w14:textId="677DC466">
        <w:pPr>
          <w:pStyle w:val="Header"/>
          <w:jc w:val="right"/>
          <w:rPr>
            <w:del w:author="Andrew Rohn" w:date="2021-11-06T01:14:00Z" w:id="2099"/>
          </w:rPr>
        </w:pPr>
        <w:r>
          <w:fldChar w:fldCharType="begin"/>
        </w:r>
        <w:r>
          <w:instrText xml:space="preserve"> PAGE   \* MERGEFORMAT </w:instrText>
        </w:r>
        <w:r>
          <w:fldChar w:fldCharType="separate"/>
        </w:r>
        <w:r>
          <w:rPr>
            <w:noProof/>
          </w:rPr>
          <w:t>2</w:t>
        </w:r>
        <w:r>
          <w:rPr>
            <w:noProof/>
          </w:rPr>
          <w:fldChar w:fldCharType="end"/>
        </w:r>
      </w:p>
    </w:sdtContent>
  </w:sdt>
  <w:p w:rsidR="00F74037" w:rsidP="002C0E79" w:rsidRDefault="00F74037" w14:paraId="7F2D97C1" w14:textId="77777777">
    <w:pPr>
      <w:pStyle w:val="Header"/>
      <w:jc w:val="right"/>
      <w:pPrChange w:author="Andrew Rohn" w:date="2021-11-06T01:14:00Z" w:id="2100">
        <w:pPr>
          <w:pStyle w:val="Header"/>
        </w:pPr>
      </w:pPrChange>
    </w:pPr>
  </w:p>
</w:hdr>
</file>

<file path=word/intelligence.xml><?xml version="1.0" encoding="utf-8"?>
<int:Intelligence xmlns:int="http://schemas.microsoft.com/office/intelligence/2019/intelligence">
  <int:IntelligenceSettings/>
  <int:Manifest>
    <int:ParagraphRange paragraphId="1896148467" textId="2004318071" start="76" length="13" invalidationStart="76" invalidationLength="13" id="uubJiCmF"/>
  </int:Manifest>
  <int:Observations>
    <int:Content id="uubJiCm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97A1D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BE20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12452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BCA8FA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10E3C4"/>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728A72AA"/>
    <w:lvl w:ilvl="0">
      <w:start w:val="1"/>
      <w:numFmt w:val="bullet"/>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605AC954"/>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3998DE8A"/>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F634B6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E4AB05C"/>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01140497"/>
    <w:multiLevelType w:val="hybridMultilevel"/>
    <w:tmpl w:val="7A4C3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3EB00E7"/>
    <w:multiLevelType w:val="hybridMultilevel"/>
    <w:tmpl w:val="B35EA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611014"/>
    <w:multiLevelType w:val="multilevel"/>
    <w:tmpl w:val="4ED262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081D60AA"/>
    <w:multiLevelType w:val="hybridMultilevel"/>
    <w:tmpl w:val="FFFFFFFF"/>
    <w:lvl w:ilvl="0" w:tplc="5D2E1AFE">
      <w:start w:val="1"/>
      <w:numFmt w:val="decimal"/>
      <w:lvlText w:val="%1."/>
      <w:lvlJc w:val="left"/>
      <w:pPr>
        <w:ind w:left="720" w:hanging="360"/>
      </w:pPr>
    </w:lvl>
    <w:lvl w:ilvl="1" w:tplc="E4646002">
      <w:start w:val="1"/>
      <w:numFmt w:val="lowerLetter"/>
      <w:lvlText w:val="%2."/>
      <w:lvlJc w:val="left"/>
      <w:pPr>
        <w:ind w:left="1440" w:hanging="360"/>
      </w:pPr>
    </w:lvl>
    <w:lvl w:ilvl="2" w:tplc="C00AD5EE">
      <w:start w:val="1"/>
      <w:numFmt w:val="lowerRoman"/>
      <w:lvlText w:val="%3."/>
      <w:lvlJc w:val="right"/>
      <w:pPr>
        <w:ind w:left="2160" w:hanging="180"/>
      </w:pPr>
    </w:lvl>
    <w:lvl w:ilvl="3" w:tplc="95DA3508">
      <w:start w:val="1"/>
      <w:numFmt w:val="decimal"/>
      <w:lvlText w:val="%4."/>
      <w:lvlJc w:val="left"/>
      <w:pPr>
        <w:ind w:left="2880" w:hanging="360"/>
      </w:pPr>
    </w:lvl>
    <w:lvl w:ilvl="4" w:tplc="F386E5D0">
      <w:start w:val="1"/>
      <w:numFmt w:val="lowerLetter"/>
      <w:lvlText w:val="%5."/>
      <w:lvlJc w:val="left"/>
      <w:pPr>
        <w:ind w:left="3600" w:hanging="360"/>
      </w:pPr>
    </w:lvl>
    <w:lvl w:ilvl="5" w:tplc="04522D7C">
      <w:start w:val="1"/>
      <w:numFmt w:val="lowerRoman"/>
      <w:lvlText w:val="%6."/>
      <w:lvlJc w:val="right"/>
      <w:pPr>
        <w:ind w:left="4320" w:hanging="180"/>
      </w:pPr>
    </w:lvl>
    <w:lvl w:ilvl="6" w:tplc="4D648376">
      <w:start w:val="1"/>
      <w:numFmt w:val="decimal"/>
      <w:lvlText w:val="%7."/>
      <w:lvlJc w:val="left"/>
      <w:pPr>
        <w:ind w:left="5040" w:hanging="360"/>
      </w:pPr>
    </w:lvl>
    <w:lvl w:ilvl="7" w:tplc="E11474A2">
      <w:start w:val="1"/>
      <w:numFmt w:val="lowerLetter"/>
      <w:lvlText w:val="%8."/>
      <w:lvlJc w:val="left"/>
      <w:pPr>
        <w:ind w:left="5760" w:hanging="360"/>
      </w:pPr>
    </w:lvl>
    <w:lvl w:ilvl="8" w:tplc="E23CC2CE">
      <w:start w:val="1"/>
      <w:numFmt w:val="lowerRoman"/>
      <w:lvlText w:val="%9."/>
      <w:lvlJc w:val="right"/>
      <w:pPr>
        <w:ind w:left="6480" w:hanging="180"/>
      </w:pPr>
    </w:lvl>
  </w:abstractNum>
  <w:abstractNum w:abstractNumId="14" w15:restartNumberingAfterBreak="0">
    <w:nsid w:val="0B265627"/>
    <w:multiLevelType w:val="hybridMultilevel"/>
    <w:tmpl w:val="C526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A55F8E"/>
    <w:multiLevelType w:val="hybridMultilevel"/>
    <w:tmpl w:val="4EFED258"/>
    <w:lvl w:ilvl="0" w:tplc="35C2E414">
      <w:start w:val="1"/>
      <w:numFmt w:val="decimal"/>
      <w:lvlText w:val="%1."/>
      <w:lvlJc w:val="left"/>
      <w:pPr>
        <w:ind w:left="720" w:hanging="360"/>
      </w:pPr>
    </w:lvl>
    <w:lvl w:ilvl="1" w:tplc="8D521614">
      <w:start w:val="1"/>
      <w:numFmt w:val="lowerLetter"/>
      <w:lvlText w:val="%2."/>
      <w:lvlJc w:val="left"/>
      <w:pPr>
        <w:ind w:left="1440" w:hanging="360"/>
      </w:pPr>
    </w:lvl>
    <w:lvl w:ilvl="2" w:tplc="5FF491AC">
      <w:start w:val="1"/>
      <w:numFmt w:val="lowerRoman"/>
      <w:lvlText w:val="%3."/>
      <w:lvlJc w:val="right"/>
      <w:pPr>
        <w:ind w:left="2160" w:hanging="180"/>
      </w:pPr>
    </w:lvl>
    <w:lvl w:ilvl="3" w:tplc="1242DF16">
      <w:start w:val="1"/>
      <w:numFmt w:val="decimal"/>
      <w:lvlText w:val="%4."/>
      <w:lvlJc w:val="left"/>
      <w:pPr>
        <w:ind w:left="2880" w:hanging="360"/>
      </w:pPr>
    </w:lvl>
    <w:lvl w:ilvl="4" w:tplc="0D469B14">
      <w:start w:val="1"/>
      <w:numFmt w:val="lowerLetter"/>
      <w:lvlText w:val="%5."/>
      <w:lvlJc w:val="left"/>
      <w:pPr>
        <w:ind w:left="3600" w:hanging="360"/>
      </w:pPr>
    </w:lvl>
    <w:lvl w:ilvl="5" w:tplc="C6DEE64E">
      <w:start w:val="1"/>
      <w:numFmt w:val="lowerRoman"/>
      <w:lvlText w:val="%6."/>
      <w:lvlJc w:val="right"/>
      <w:pPr>
        <w:ind w:left="4320" w:hanging="180"/>
      </w:pPr>
    </w:lvl>
    <w:lvl w:ilvl="6" w:tplc="FA02E59C">
      <w:start w:val="1"/>
      <w:numFmt w:val="decimal"/>
      <w:lvlText w:val="%7."/>
      <w:lvlJc w:val="left"/>
      <w:pPr>
        <w:ind w:left="5040" w:hanging="360"/>
      </w:pPr>
    </w:lvl>
    <w:lvl w:ilvl="7" w:tplc="3254226A">
      <w:start w:val="1"/>
      <w:numFmt w:val="lowerLetter"/>
      <w:lvlText w:val="%8."/>
      <w:lvlJc w:val="left"/>
      <w:pPr>
        <w:ind w:left="5760" w:hanging="360"/>
      </w:pPr>
    </w:lvl>
    <w:lvl w:ilvl="8" w:tplc="AE462A0A">
      <w:start w:val="1"/>
      <w:numFmt w:val="lowerRoman"/>
      <w:lvlText w:val="%9."/>
      <w:lvlJc w:val="right"/>
      <w:pPr>
        <w:ind w:left="6480" w:hanging="180"/>
      </w:pPr>
    </w:lvl>
  </w:abstractNum>
  <w:abstractNum w:abstractNumId="16" w15:restartNumberingAfterBreak="0">
    <w:nsid w:val="100E2974"/>
    <w:multiLevelType w:val="hybridMultilevel"/>
    <w:tmpl w:val="E94230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17FD7758"/>
    <w:multiLevelType w:val="hybridMultilevel"/>
    <w:tmpl w:val="0B0294DA"/>
    <w:lvl w:ilvl="0" w:tplc="E19A53F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A8057B7"/>
    <w:multiLevelType w:val="hybridMultilevel"/>
    <w:tmpl w:val="7DE0762C"/>
    <w:lvl w:ilvl="0" w:tplc="0A9A1C90">
      <w:start w:val="1"/>
      <w:numFmt w:val="bullet"/>
      <w:lvlText w:val="·"/>
      <w:lvlJc w:val="left"/>
      <w:pPr>
        <w:ind w:left="720" w:hanging="360"/>
      </w:pPr>
      <w:rPr>
        <w:rFonts w:hint="default" w:ascii="Symbol" w:hAnsi="Symbol"/>
      </w:rPr>
    </w:lvl>
    <w:lvl w:ilvl="1" w:tplc="342E1540">
      <w:start w:val="1"/>
      <w:numFmt w:val="bullet"/>
      <w:lvlText w:val="o"/>
      <w:lvlJc w:val="left"/>
      <w:pPr>
        <w:ind w:left="1440" w:hanging="360"/>
      </w:pPr>
      <w:rPr>
        <w:rFonts w:hint="default" w:ascii="Courier New" w:hAnsi="Courier New"/>
      </w:rPr>
    </w:lvl>
    <w:lvl w:ilvl="2" w:tplc="95CAE2D6">
      <w:start w:val="1"/>
      <w:numFmt w:val="bullet"/>
      <w:lvlText w:val=""/>
      <w:lvlJc w:val="left"/>
      <w:pPr>
        <w:ind w:left="2160" w:hanging="360"/>
      </w:pPr>
      <w:rPr>
        <w:rFonts w:hint="default" w:ascii="Wingdings" w:hAnsi="Wingdings"/>
      </w:rPr>
    </w:lvl>
    <w:lvl w:ilvl="3" w:tplc="B4C2058E">
      <w:start w:val="1"/>
      <w:numFmt w:val="bullet"/>
      <w:lvlText w:val=""/>
      <w:lvlJc w:val="left"/>
      <w:pPr>
        <w:ind w:left="2880" w:hanging="360"/>
      </w:pPr>
      <w:rPr>
        <w:rFonts w:hint="default" w:ascii="Symbol" w:hAnsi="Symbol"/>
      </w:rPr>
    </w:lvl>
    <w:lvl w:ilvl="4" w:tplc="61C09E5E">
      <w:start w:val="1"/>
      <w:numFmt w:val="bullet"/>
      <w:lvlText w:val="o"/>
      <w:lvlJc w:val="left"/>
      <w:pPr>
        <w:ind w:left="3600" w:hanging="360"/>
      </w:pPr>
      <w:rPr>
        <w:rFonts w:hint="default" w:ascii="Courier New" w:hAnsi="Courier New"/>
      </w:rPr>
    </w:lvl>
    <w:lvl w:ilvl="5" w:tplc="00EE0E90">
      <w:start w:val="1"/>
      <w:numFmt w:val="bullet"/>
      <w:lvlText w:val=""/>
      <w:lvlJc w:val="left"/>
      <w:pPr>
        <w:ind w:left="4320" w:hanging="360"/>
      </w:pPr>
      <w:rPr>
        <w:rFonts w:hint="default" w:ascii="Wingdings" w:hAnsi="Wingdings"/>
      </w:rPr>
    </w:lvl>
    <w:lvl w:ilvl="6" w:tplc="0CDA4344">
      <w:start w:val="1"/>
      <w:numFmt w:val="bullet"/>
      <w:lvlText w:val=""/>
      <w:lvlJc w:val="left"/>
      <w:pPr>
        <w:ind w:left="5040" w:hanging="360"/>
      </w:pPr>
      <w:rPr>
        <w:rFonts w:hint="default" w:ascii="Symbol" w:hAnsi="Symbol"/>
      </w:rPr>
    </w:lvl>
    <w:lvl w:ilvl="7" w:tplc="D5BE8AF8">
      <w:start w:val="1"/>
      <w:numFmt w:val="bullet"/>
      <w:lvlText w:val="o"/>
      <w:lvlJc w:val="left"/>
      <w:pPr>
        <w:ind w:left="5760" w:hanging="360"/>
      </w:pPr>
      <w:rPr>
        <w:rFonts w:hint="default" w:ascii="Courier New" w:hAnsi="Courier New"/>
      </w:rPr>
    </w:lvl>
    <w:lvl w:ilvl="8" w:tplc="F25E812E">
      <w:start w:val="1"/>
      <w:numFmt w:val="bullet"/>
      <w:lvlText w:val=""/>
      <w:lvlJc w:val="left"/>
      <w:pPr>
        <w:ind w:left="6480" w:hanging="360"/>
      </w:pPr>
      <w:rPr>
        <w:rFonts w:hint="default" w:ascii="Wingdings" w:hAnsi="Wingdings"/>
      </w:rPr>
    </w:lvl>
  </w:abstractNum>
  <w:abstractNum w:abstractNumId="19" w15:restartNumberingAfterBreak="0">
    <w:nsid w:val="1BFE0E64"/>
    <w:multiLevelType w:val="hybridMultilevel"/>
    <w:tmpl w:val="9E9C381E"/>
    <w:lvl w:ilvl="0" w:tplc="20D60516">
      <w:start w:val="1"/>
      <w:numFmt w:val="bullet"/>
      <w:lvlText w:val="·"/>
      <w:lvlJc w:val="left"/>
      <w:pPr>
        <w:ind w:left="720" w:hanging="360"/>
      </w:pPr>
      <w:rPr>
        <w:rFonts w:hint="default" w:ascii="Symbol" w:hAnsi="Symbol"/>
      </w:rPr>
    </w:lvl>
    <w:lvl w:ilvl="1" w:tplc="852EA254">
      <w:start w:val="1"/>
      <w:numFmt w:val="bullet"/>
      <w:lvlText w:val="o"/>
      <w:lvlJc w:val="left"/>
      <w:pPr>
        <w:ind w:left="1440" w:hanging="360"/>
      </w:pPr>
      <w:rPr>
        <w:rFonts w:hint="default" w:ascii="Courier New" w:hAnsi="Courier New"/>
      </w:rPr>
    </w:lvl>
    <w:lvl w:ilvl="2" w:tplc="E27C6A4C">
      <w:start w:val="1"/>
      <w:numFmt w:val="bullet"/>
      <w:lvlText w:val=""/>
      <w:lvlJc w:val="left"/>
      <w:pPr>
        <w:ind w:left="2160" w:hanging="360"/>
      </w:pPr>
      <w:rPr>
        <w:rFonts w:hint="default" w:ascii="Wingdings" w:hAnsi="Wingdings"/>
      </w:rPr>
    </w:lvl>
    <w:lvl w:ilvl="3" w:tplc="3D80D79C">
      <w:start w:val="1"/>
      <w:numFmt w:val="bullet"/>
      <w:lvlText w:val=""/>
      <w:lvlJc w:val="left"/>
      <w:pPr>
        <w:ind w:left="2880" w:hanging="360"/>
      </w:pPr>
      <w:rPr>
        <w:rFonts w:hint="default" w:ascii="Symbol" w:hAnsi="Symbol"/>
      </w:rPr>
    </w:lvl>
    <w:lvl w:ilvl="4" w:tplc="396C470A">
      <w:start w:val="1"/>
      <w:numFmt w:val="bullet"/>
      <w:lvlText w:val="o"/>
      <w:lvlJc w:val="left"/>
      <w:pPr>
        <w:ind w:left="3600" w:hanging="360"/>
      </w:pPr>
      <w:rPr>
        <w:rFonts w:hint="default" w:ascii="Courier New" w:hAnsi="Courier New"/>
      </w:rPr>
    </w:lvl>
    <w:lvl w:ilvl="5" w:tplc="B2A87448">
      <w:start w:val="1"/>
      <w:numFmt w:val="bullet"/>
      <w:lvlText w:val=""/>
      <w:lvlJc w:val="left"/>
      <w:pPr>
        <w:ind w:left="4320" w:hanging="360"/>
      </w:pPr>
      <w:rPr>
        <w:rFonts w:hint="default" w:ascii="Wingdings" w:hAnsi="Wingdings"/>
      </w:rPr>
    </w:lvl>
    <w:lvl w:ilvl="6" w:tplc="62328062">
      <w:start w:val="1"/>
      <w:numFmt w:val="bullet"/>
      <w:lvlText w:val=""/>
      <w:lvlJc w:val="left"/>
      <w:pPr>
        <w:ind w:left="5040" w:hanging="360"/>
      </w:pPr>
      <w:rPr>
        <w:rFonts w:hint="default" w:ascii="Symbol" w:hAnsi="Symbol"/>
      </w:rPr>
    </w:lvl>
    <w:lvl w:ilvl="7" w:tplc="BF6C085C">
      <w:start w:val="1"/>
      <w:numFmt w:val="bullet"/>
      <w:lvlText w:val="o"/>
      <w:lvlJc w:val="left"/>
      <w:pPr>
        <w:ind w:left="5760" w:hanging="360"/>
      </w:pPr>
      <w:rPr>
        <w:rFonts w:hint="default" w:ascii="Courier New" w:hAnsi="Courier New"/>
      </w:rPr>
    </w:lvl>
    <w:lvl w:ilvl="8" w:tplc="31BC622A">
      <w:start w:val="1"/>
      <w:numFmt w:val="bullet"/>
      <w:lvlText w:val=""/>
      <w:lvlJc w:val="left"/>
      <w:pPr>
        <w:ind w:left="6480" w:hanging="360"/>
      </w:pPr>
      <w:rPr>
        <w:rFonts w:hint="default" w:ascii="Wingdings" w:hAnsi="Wingdings"/>
      </w:rPr>
    </w:lvl>
  </w:abstractNum>
  <w:abstractNum w:abstractNumId="20" w15:restartNumberingAfterBreak="0">
    <w:nsid w:val="1C604B96"/>
    <w:multiLevelType w:val="hybridMultilevel"/>
    <w:tmpl w:val="1CEC0B0C"/>
    <w:lvl w:ilvl="0" w:tplc="2E980512">
      <w:start w:val="1"/>
      <w:numFmt w:val="decimal"/>
      <w:lvlText w:val="%1."/>
      <w:lvlJc w:val="left"/>
      <w:pPr>
        <w:ind w:left="720" w:hanging="360"/>
      </w:pPr>
    </w:lvl>
    <w:lvl w:ilvl="1" w:tplc="DC123FE8">
      <w:start w:val="1"/>
      <w:numFmt w:val="lowerLetter"/>
      <w:lvlText w:val="%2."/>
      <w:lvlJc w:val="left"/>
      <w:pPr>
        <w:ind w:left="1440" w:hanging="360"/>
      </w:pPr>
    </w:lvl>
    <w:lvl w:ilvl="2" w:tplc="3C6439E2">
      <w:start w:val="1"/>
      <w:numFmt w:val="lowerRoman"/>
      <w:lvlText w:val="%3."/>
      <w:lvlJc w:val="right"/>
      <w:pPr>
        <w:ind w:left="2160" w:hanging="180"/>
      </w:pPr>
    </w:lvl>
    <w:lvl w:ilvl="3" w:tplc="24FA153A">
      <w:start w:val="1"/>
      <w:numFmt w:val="decimal"/>
      <w:lvlText w:val="%4."/>
      <w:lvlJc w:val="left"/>
      <w:pPr>
        <w:ind w:left="2880" w:hanging="360"/>
      </w:pPr>
    </w:lvl>
    <w:lvl w:ilvl="4" w:tplc="D10066EC">
      <w:start w:val="1"/>
      <w:numFmt w:val="lowerLetter"/>
      <w:lvlText w:val="%5."/>
      <w:lvlJc w:val="left"/>
      <w:pPr>
        <w:ind w:left="3600" w:hanging="360"/>
      </w:pPr>
    </w:lvl>
    <w:lvl w:ilvl="5" w:tplc="D08AC674">
      <w:start w:val="1"/>
      <w:numFmt w:val="lowerRoman"/>
      <w:lvlText w:val="%6."/>
      <w:lvlJc w:val="right"/>
      <w:pPr>
        <w:ind w:left="4320" w:hanging="180"/>
      </w:pPr>
    </w:lvl>
    <w:lvl w:ilvl="6" w:tplc="0D82A940">
      <w:start w:val="1"/>
      <w:numFmt w:val="decimal"/>
      <w:lvlText w:val="%7."/>
      <w:lvlJc w:val="left"/>
      <w:pPr>
        <w:ind w:left="5040" w:hanging="360"/>
      </w:pPr>
    </w:lvl>
    <w:lvl w:ilvl="7" w:tplc="8402C25C">
      <w:start w:val="1"/>
      <w:numFmt w:val="lowerLetter"/>
      <w:lvlText w:val="%8."/>
      <w:lvlJc w:val="left"/>
      <w:pPr>
        <w:ind w:left="5760" w:hanging="360"/>
      </w:pPr>
    </w:lvl>
    <w:lvl w:ilvl="8" w:tplc="DE10B914">
      <w:start w:val="1"/>
      <w:numFmt w:val="lowerRoman"/>
      <w:lvlText w:val="%9."/>
      <w:lvlJc w:val="right"/>
      <w:pPr>
        <w:ind w:left="6480" w:hanging="180"/>
      </w:pPr>
    </w:lvl>
  </w:abstractNum>
  <w:abstractNum w:abstractNumId="21" w15:restartNumberingAfterBreak="0">
    <w:nsid w:val="1CDF5213"/>
    <w:multiLevelType w:val="hybridMultilevel"/>
    <w:tmpl w:val="D14CDFB8"/>
    <w:lvl w:ilvl="0" w:tplc="20DA8FBA">
      <w:start w:val="1"/>
      <w:numFmt w:val="bullet"/>
      <w:lvlText w:val=""/>
      <w:lvlJc w:val="left"/>
      <w:pPr>
        <w:ind w:left="720" w:hanging="360"/>
      </w:pPr>
      <w:rPr>
        <w:rFonts w:hint="default" w:ascii="Symbol" w:hAnsi="Symbol"/>
      </w:rPr>
    </w:lvl>
    <w:lvl w:ilvl="1" w:tplc="7F484C04">
      <w:start w:val="1"/>
      <w:numFmt w:val="bullet"/>
      <w:lvlText w:val="o"/>
      <w:lvlJc w:val="left"/>
      <w:pPr>
        <w:ind w:left="1440" w:hanging="360"/>
      </w:pPr>
      <w:rPr>
        <w:rFonts w:hint="default" w:ascii="Courier New" w:hAnsi="Courier New"/>
      </w:rPr>
    </w:lvl>
    <w:lvl w:ilvl="2" w:tplc="A5DC6E52">
      <w:start w:val="1"/>
      <w:numFmt w:val="bullet"/>
      <w:lvlText w:val=""/>
      <w:lvlJc w:val="left"/>
      <w:pPr>
        <w:ind w:left="2160" w:hanging="360"/>
      </w:pPr>
      <w:rPr>
        <w:rFonts w:hint="default" w:ascii="Wingdings" w:hAnsi="Wingdings"/>
      </w:rPr>
    </w:lvl>
    <w:lvl w:ilvl="3" w:tplc="A3FEB4DC">
      <w:start w:val="1"/>
      <w:numFmt w:val="bullet"/>
      <w:lvlText w:val=""/>
      <w:lvlJc w:val="left"/>
      <w:pPr>
        <w:ind w:left="2880" w:hanging="360"/>
      </w:pPr>
      <w:rPr>
        <w:rFonts w:hint="default" w:ascii="Symbol" w:hAnsi="Symbol"/>
      </w:rPr>
    </w:lvl>
    <w:lvl w:ilvl="4" w:tplc="D6647AFC">
      <w:start w:val="1"/>
      <w:numFmt w:val="bullet"/>
      <w:lvlText w:val="o"/>
      <w:lvlJc w:val="left"/>
      <w:pPr>
        <w:ind w:left="3600" w:hanging="360"/>
      </w:pPr>
      <w:rPr>
        <w:rFonts w:hint="default" w:ascii="Courier New" w:hAnsi="Courier New"/>
      </w:rPr>
    </w:lvl>
    <w:lvl w:ilvl="5" w:tplc="80445266">
      <w:start w:val="1"/>
      <w:numFmt w:val="bullet"/>
      <w:lvlText w:val=""/>
      <w:lvlJc w:val="left"/>
      <w:pPr>
        <w:ind w:left="4320" w:hanging="360"/>
      </w:pPr>
      <w:rPr>
        <w:rFonts w:hint="default" w:ascii="Wingdings" w:hAnsi="Wingdings"/>
      </w:rPr>
    </w:lvl>
    <w:lvl w:ilvl="6" w:tplc="7842ED34">
      <w:start w:val="1"/>
      <w:numFmt w:val="bullet"/>
      <w:lvlText w:val=""/>
      <w:lvlJc w:val="left"/>
      <w:pPr>
        <w:ind w:left="5040" w:hanging="360"/>
      </w:pPr>
      <w:rPr>
        <w:rFonts w:hint="default" w:ascii="Symbol" w:hAnsi="Symbol"/>
      </w:rPr>
    </w:lvl>
    <w:lvl w:ilvl="7" w:tplc="673E3202">
      <w:start w:val="1"/>
      <w:numFmt w:val="bullet"/>
      <w:lvlText w:val="o"/>
      <w:lvlJc w:val="left"/>
      <w:pPr>
        <w:ind w:left="5760" w:hanging="360"/>
      </w:pPr>
      <w:rPr>
        <w:rFonts w:hint="default" w:ascii="Courier New" w:hAnsi="Courier New"/>
      </w:rPr>
    </w:lvl>
    <w:lvl w:ilvl="8" w:tplc="F0F4709A">
      <w:start w:val="1"/>
      <w:numFmt w:val="bullet"/>
      <w:lvlText w:val=""/>
      <w:lvlJc w:val="left"/>
      <w:pPr>
        <w:ind w:left="6480" w:hanging="360"/>
      </w:pPr>
      <w:rPr>
        <w:rFonts w:hint="default" w:ascii="Wingdings" w:hAnsi="Wingdings"/>
      </w:rPr>
    </w:lvl>
  </w:abstractNum>
  <w:abstractNum w:abstractNumId="22" w15:restartNumberingAfterBreak="0">
    <w:nsid w:val="1D4F2925"/>
    <w:multiLevelType w:val="multilevel"/>
    <w:tmpl w:val="FC144E84"/>
    <w:lvl w:ilvl="0">
      <w:start w:val="1"/>
      <w:numFmt w:val="decimal"/>
      <w:pStyle w:val="Heading1"/>
      <w:lvlText w:val="%1. "/>
      <w:lvlJc w:val="left"/>
      <w:pPr>
        <w:ind w:left="360" w:hanging="360"/>
      </w:pPr>
      <w:rPr>
        <w:rFonts w:hint="default"/>
      </w:rPr>
    </w:lvl>
    <w:lvl w:ilvl="1">
      <w:start w:val="1"/>
      <w:numFmt w:val="decimal"/>
      <w:pStyle w:val="Heading2"/>
      <w:lvlText w:val="%1.%2 "/>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07C0006"/>
    <w:multiLevelType w:val="hybridMultilevel"/>
    <w:tmpl w:val="1BE6BA56"/>
    <w:lvl w:ilvl="0" w:tplc="F8C8DBAA">
      <w:start w:val="1"/>
      <w:numFmt w:val="decimal"/>
      <w:lvlText w:val="%1."/>
      <w:lvlJc w:val="left"/>
      <w:pPr>
        <w:ind w:left="720" w:hanging="360"/>
      </w:pPr>
    </w:lvl>
    <w:lvl w:ilvl="1" w:tplc="B516AB3C">
      <w:start w:val="1"/>
      <w:numFmt w:val="lowerLetter"/>
      <w:lvlText w:val="%2."/>
      <w:lvlJc w:val="left"/>
      <w:pPr>
        <w:ind w:left="1440" w:hanging="360"/>
      </w:pPr>
    </w:lvl>
    <w:lvl w:ilvl="2" w:tplc="8EFCEF0C">
      <w:start w:val="1"/>
      <w:numFmt w:val="lowerRoman"/>
      <w:lvlText w:val="%3."/>
      <w:lvlJc w:val="right"/>
      <w:pPr>
        <w:ind w:left="2160" w:hanging="180"/>
      </w:pPr>
    </w:lvl>
    <w:lvl w:ilvl="3" w:tplc="1F3E160A">
      <w:start w:val="1"/>
      <w:numFmt w:val="decimal"/>
      <w:lvlText w:val="%4."/>
      <w:lvlJc w:val="left"/>
      <w:pPr>
        <w:ind w:left="2880" w:hanging="360"/>
      </w:pPr>
    </w:lvl>
    <w:lvl w:ilvl="4" w:tplc="CD5CEC7E">
      <w:start w:val="1"/>
      <w:numFmt w:val="lowerLetter"/>
      <w:lvlText w:val="%5."/>
      <w:lvlJc w:val="left"/>
      <w:pPr>
        <w:ind w:left="3600" w:hanging="360"/>
      </w:pPr>
    </w:lvl>
    <w:lvl w:ilvl="5" w:tplc="3C8C1690">
      <w:start w:val="1"/>
      <w:numFmt w:val="lowerRoman"/>
      <w:lvlText w:val="%6."/>
      <w:lvlJc w:val="right"/>
      <w:pPr>
        <w:ind w:left="4320" w:hanging="180"/>
      </w:pPr>
    </w:lvl>
    <w:lvl w:ilvl="6" w:tplc="F0D0E760">
      <w:start w:val="1"/>
      <w:numFmt w:val="decimal"/>
      <w:lvlText w:val="%7."/>
      <w:lvlJc w:val="left"/>
      <w:pPr>
        <w:ind w:left="5040" w:hanging="360"/>
      </w:pPr>
    </w:lvl>
    <w:lvl w:ilvl="7" w:tplc="057806F4">
      <w:start w:val="1"/>
      <w:numFmt w:val="lowerLetter"/>
      <w:lvlText w:val="%8."/>
      <w:lvlJc w:val="left"/>
      <w:pPr>
        <w:ind w:left="5760" w:hanging="360"/>
      </w:pPr>
    </w:lvl>
    <w:lvl w:ilvl="8" w:tplc="39666618">
      <w:start w:val="1"/>
      <w:numFmt w:val="lowerRoman"/>
      <w:lvlText w:val="%9."/>
      <w:lvlJc w:val="right"/>
      <w:pPr>
        <w:ind w:left="6480" w:hanging="180"/>
      </w:pPr>
    </w:lvl>
  </w:abstractNum>
  <w:abstractNum w:abstractNumId="24" w15:restartNumberingAfterBreak="0">
    <w:nsid w:val="21185C9C"/>
    <w:multiLevelType w:val="hybridMultilevel"/>
    <w:tmpl w:val="455C52DE"/>
    <w:lvl w:ilvl="0" w:tplc="95266148">
      <w:start w:val="1"/>
      <w:numFmt w:val="bullet"/>
      <w:lvlText w:val=""/>
      <w:lvlJc w:val="left"/>
      <w:pPr>
        <w:ind w:left="720" w:hanging="360"/>
      </w:pPr>
      <w:rPr>
        <w:rFonts w:hint="default" w:ascii="Symbol" w:hAnsi="Symbol"/>
      </w:rPr>
    </w:lvl>
    <w:lvl w:ilvl="1" w:tplc="66121BE6">
      <w:start w:val="1"/>
      <w:numFmt w:val="bullet"/>
      <w:lvlText w:val=""/>
      <w:lvlJc w:val="left"/>
      <w:pPr>
        <w:ind w:left="1440" w:hanging="360"/>
      </w:pPr>
      <w:rPr>
        <w:rFonts w:hint="default" w:ascii="Symbol" w:hAnsi="Symbol"/>
      </w:rPr>
    </w:lvl>
    <w:lvl w:ilvl="2" w:tplc="CD363C04">
      <w:start w:val="1"/>
      <w:numFmt w:val="bullet"/>
      <w:lvlText w:val=""/>
      <w:lvlJc w:val="left"/>
      <w:pPr>
        <w:ind w:left="2160" w:hanging="360"/>
      </w:pPr>
      <w:rPr>
        <w:rFonts w:hint="default" w:ascii="Wingdings" w:hAnsi="Wingdings"/>
      </w:rPr>
    </w:lvl>
    <w:lvl w:ilvl="3" w:tplc="DDA24EB6">
      <w:start w:val="1"/>
      <w:numFmt w:val="bullet"/>
      <w:lvlText w:val=""/>
      <w:lvlJc w:val="left"/>
      <w:pPr>
        <w:ind w:left="2880" w:hanging="360"/>
      </w:pPr>
      <w:rPr>
        <w:rFonts w:hint="default" w:ascii="Symbol" w:hAnsi="Symbol"/>
      </w:rPr>
    </w:lvl>
    <w:lvl w:ilvl="4" w:tplc="F432E268">
      <w:start w:val="1"/>
      <w:numFmt w:val="bullet"/>
      <w:lvlText w:val="o"/>
      <w:lvlJc w:val="left"/>
      <w:pPr>
        <w:ind w:left="3600" w:hanging="360"/>
      </w:pPr>
      <w:rPr>
        <w:rFonts w:hint="default" w:ascii="Courier New" w:hAnsi="Courier New"/>
      </w:rPr>
    </w:lvl>
    <w:lvl w:ilvl="5" w:tplc="3E3AC95E">
      <w:start w:val="1"/>
      <w:numFmt w:val="bullet"/>
      <w:lvlText w:val=""/>
      <w:lvlJc w:val="left"/>
      <w:pPr>
        <w:ind w:left="4320" w:hanging="360"/>
      </w:pPr>
      <w:rPr>
        <w:rFonts w:hint="default" w:ascii="Wingdings" w:hAnsi="Wingdings"/>
      </w:rPr>
    </w:lvl>
    <w:lvl w:ilvl="6" w:tplc="C3181F1E">
      <w:start w:val="1"/>
      <w:numFmt w:val="bullet"/>
      <w:lvlText w:val=""/>
      <w:lvlJc w:val="left"/>
      <w:pPr>
        <w:ind w:left="5040" w:hanging="360"/>
      </w:pPr>
      <w:rPr>
        <w:rFonts w:hint="default" w:ascii="Symbol" w:hAnsi="Symbol"/>
      </w:rPr>
    </w:lvl>
    <w:lvl w:ilvl="7" w:tplc="0F6E7444">
      <w:start w:val="1"/>
      <w:numFmt w:val="bullet"/>
      <w:lvlText w:val="o"/>
      <w:lvlJc w:val="left"/>
      <w:pPr>
        <w:ind w:left="5760" w:hanging="360"/>
      </w:pPr>
      <w:rPr>
        <w:rFonts w:hint="default" w:ascii="Courier New" w:hAnsi="Courier New"/>
      </w:rPr>
    </w:lvl>
    <w:lvl w:ilvl="8" w:tplc="D362F376">
      <w:start w:val="1"/>
      <w:numFmt w:val="bullet"/>
      <w:lvlText w:val=""/>
      <w:lvlJc w:val="left"/>
      <w:pPr>
        <w:ind w:left="6480" w:hanging="360"/>
      </w:pPr>
      <w:rPr>
        <w:rFonts w:hint="default" w:ascii="Wingdings" w:hAnsi="Wingdings"/>
      </w:rPr>
    </w:lvl>
  </w:abstractNum>
  <w:abstractNum w:abstractNumId="25" w15:restartNumberingAfterBreak="0">
    <w:nsid w:val="212126D1"/>
    <w:multiLevelType w:val="hybridMultilevel"/>
    <w:tmpl w:val="B2F017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2490EC2"/>
    <w:multiLevelType w:val="hybridMultilevel"/>
    <w:tmpl w:val="C526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3C3276"/>
    <w:multiLevelType w:val="hybridMultilevel"/>
    <w:tmpl w:val="44143546"/>
    <w:lvl w:ilvl="0" w:tplc="3418EF3A">
      <w:start w:val="1"/>
      <w:numFmt w:val="decimal"/>
      <w:lvlText w:val="%1."/>
      <w:lvlJc w:val="left"/>
      <w:pPr>
        <w:ind w:left="720" w:hanging="360"/>
      </w:pPr>
    </w:lvl>
    <w:lvl w:ilvl="1" w:tplc="0B308E64">
      <w:start w:val="1"/>
      <w:numFmt w:val="decimal"/>
      <w:lvlText w:val="%2."/>
      <w:lvlJc w:val="left"/>
      <w:pPr>
        <w:ind w:left="1440" w:hanging="360"/>
      </w:pPr>
    </w:lvl>
    <w:lvl w:ilvl="2" w:tplc="33769E10">
      <w:start w:val="1"/>
      <w:numFmt w:val="lowerRoman"/>
      <w:lvlText w:val="%3."/>
      <w:lvlJc w:val="right"/>
      <w:pPr>
        <w:ind w:left="2160" w:hanging="180"/>
      </w:pPr>
    </w:lvl>
    <w:lvl w:ilvl="3" w:tplc="398AD508">
      <w:start w:val="1"/>
      <w:numFmt w:val="decimal"/>
      <w:lvlText w:val="%4."/>
      <w:lvlJc w:val="left"/>
      <w:pPr>
        <w:ind w:left="2880" w:hanging="360"/>
      </w:pPr>
    </w:lvl>
    <w:lvl w:ilvl="4" w:tplc="2E32AAC6">
      <w:start w:val="1"/>
      <w:numFmt w:val="lowerLetter"/>
      <w:lvlText w:val="%5."/>
      <w:lvlJc w:val="left"/>
      <w:pPr>
        <w:ind w:left="3600" w:hanging="360"/>
      </w:pPr>
    </w:lvl>
    <w:lvl w:ilvl="5" w:tplc="E6FAB2DC">
      <w:start w:val="1"/>
      <w:numFmt w:val="lowerRoman"/>
      <w:lvlText w:val="%6."/>
      <w:lvlJc w:val="right"/>
      <w:pPr>
        <w:ind w:left="4320" w:hanging="180"/>
      </w:pPr>
    </w:lvl>
    <w:lvl w:ilvl="6" w:tplc="4A04CA00">
      <w:start w:val="1"/>
      <w:numFmt w:val="decimal"/>
      <w:lvlText w:val="%7."/>
      <w:lvlJc w:val="left"/>
      <w:pPr>
        <w:ind w:left="5040" w:hanging="360"/>
      </w:pPr>
    </w:lvl>
    <w:lvl w:ilvl="7" w:tplc="FCFE4B80">
      <w:start w:val="1"/>
      <w:numFmt w:val="lowerLetter"/>
      <w:lvlText w:val="%8."/>
      <w:lvlJc w:val="left"/>
      <w:pPr>
        <w:ind w:left="5760" w:hanging="360"/>
      </w:pPr>
    </w:lvl>
    <w:lvl w:ilvl="8" w:tplc="C1187194">
      <w:start w:val="1"/>
      <w:numFmt w:val="lowerRoman"/>
      <w:lvlText w:val="%9."/>
      <w:lvlJc w:val="right"/>
      <w:pPr>
        <w:ind w:left="6480" w:hanging="180"/>
      </w:pPr>
    </w:lvl>
  </w:abstractNum>
  <w:abstractNum w:abstractNumId="28" w15:restartNumberingAfterBreak="0">
    <w:nsid w:val="2681500C"/>
    <w:multiLevelType w:val="hybridMultilevel"/>
    <w:tmpl w:val="64EAC24E"/>
    <w:lvl w:ilvl="0" w:tplc="C6EA9DC0">
      <w:start w:val="1"/>
      <w:numFmt w:val="decimal"/>
      <w:lvlText w:val="%1."/>
      <w:lvlJc w:val="left"/>
      <w:pPr>
        <w:ind w:left="720" w:hanging="360"/>
      </w:pPr>
    </w:lvl>
    <w:lvl w:ilvl="1" w:tplc="483A6E5E">
      <w:start w:val="1"/>
      <w:numFmt w:val="lowerLetter"/>
      <w:lvlText w:val="%2."/>
      <w:lvlJc w:val="left"/>
      <w:pPr>
        <w:ind w:left="1440" w:hanging="360"/>
      </w:pPr>
    </w:lvl>
    <w:lvl w:ilvl="2" w:tplc="7AD8305A">
      <w:start w:val="1"/>
      <w:numFmt w:val="lowerRoman"/>
      <w:lvlText w:val="%3."/>
      <w:lvlJc w:val="right"/>
      <w:pPr>
        <w:ind w:left="2160" w:hanging="180"/>
      </w:pPr>
    </w:lvl>
    <w:lvl w:ilvl="3" w:tplc="63784DC4">
      <w:start w:val="1"/>
      <w:numFmt w:val="decimal"/>
      <w:lvlText w:val="%4."/>
      <w:lvlJc w:val="left"/>
      <w:pPr>
        <w:ind w:left="2880" w:hanging="360"/>
      </w:pPr>
    </w:lvl>
    <w:lvl w:ilvl="4" w:tplc="C70C8FB6">
      <w:start w:val="1"/>
      <w:numFmt w:val="lowerLetter"/>
      <w:lvlText w:val="%5."/>
      <w:lvlJc w:val="left"/>
      <w:pPr>
        <w:ind w:left="3600" w:hanging="360"/>
      </w:pPr>
    </w:lvl>
    <w:lvl w:ilvl="5" w:tplc="A656B87A">
      <w:start w:val="1"/>
      <w:numFmt w:val="lowerRoman"/>
      <w:lvlText w:val="%6."/>
      <w:lvlJc w:val="right"/>
      <w:pPr>
        <w:ind w:left="4320" w:hanging="180"/>
      </w:pPr>
    </w:lvl>
    <w:lvl w:ilvl="6" w:tplc="ADEE0AB8">
      <w:start w:val="1"/>
      <w:numFmt w:val="decimal"/>
      <w:lvlText w:val="%7."/>
      <w:lvlJc w:val="left"/>
      <w:pPr>
        <w:ind w:left="5040" w:hanging="360"/>
      </w:pPr>
    </w:lvl>
    <w:lvl w:ilvl="7" w:tplc="B1080466">
      <w:start w:val="1"/>
      <w:numFmt w:val="lowerLetter"/>
      <w:lvlText w:val="%8."/>
      <w:lvlJc w:val="left"/>
      <w:pPr>
        <w:ind w:left="5760" w:hanging="360"/>
      </w:pPr>
    </w:lvl>
    <w:lvl w:ilvl="8" w:tplc="288044E2">
      <w:start w:val="1"/>
      <w:numFmt w:val="lowerRoman"/>
      <w:lvlText w:val="%9."/>
      <w:lvlJc w:val="right"/>
      <w:pPr>
        <w:ind w:left="6480" w:hanging="180"/>
      </w:pPr>
    </w:lvl>
  </w:abstractNum>
  <w:abstractNum w:abstractNumId="29" w15:restartNumberingAfterBreak="0">
    <w:nsid w:val="27FC2F29"/>
    <w:multiLevelType w:val="hybridMultilevel"/>
    <w:tmpl w:val="DA22D808"/>
    <w:lvl w:ilvl="0" w:tplc="26FA8EA2">
      <w:start w:val="1"/>
      <w:numFmt w:val="decimal"/>
      <w:lvlText w:val="%1."/>
      <w:lvlJc w:val="left"/>
      <w:pPr>
        <w:ind w:left="720" w:hanging="360"/>
      </w:pPr>
    </w:lvl>
    <w:lvl w:ilvl="1" w:tplc="45401B5A">
      <w:start w:val="1"/>
      <w:numFmt w:val="lowerLetter"/>
      <w:lvlText w:val="%2."/>
      <w:lvlJc w:val="left"/>
      <w:pPr>
        <w:ind w:left="1440" w:hanging="360"/>
      </w:pPr>
    </w:lvl>
    <w:lvl w:ilvl="2" w:tplc="C76E5B08">
      <w:start w:val="1"/>
      <w:numFmt w:val="lowerRoman"/>
      <w:lvlText w:val="%3."/>
      <w:lvlJc w:val="right"/>
      <w:pPr>
        <w:ind w:left="2160" w:hanging="180"/>
      </w:pPr>
    </w:lvl>
    <w:lvl w:ilvl="3" w:tplc="CAAEF698">
      <w:start w:val="1"/>
      <w:numFmt w:val="decimal"/>
      <w:lvlText w:val="%4."/>
      <w:lvlJc w:val="left"/>
      <w:pPr>
        <w:ind w:left="2880" w:hanging="360"/>
      </w:pPr>
    </w:lvl>
    <w:lvl w:ilvl="4" w:tplc="D32266BC">
      <w:start w:val="1"/>
      <w:numFmt w:val="lowerLetter"/>
      <w:lvlText w:val="%5."/>
      <w:lvlJc w:val="left"/>
      <w:pPr>
        <w:ind w:left="3600" w:hanging="360"/>
      </w:pPr>
    </w:lvl>
    <w:lvl w:ilvl="5" w:tplc="C2E41A38">
      <w:start w:val="1"/>
      <w:numFmt w:val="lowerRoman"/>
      <w:lvlText w:val="%6."/>
      <w:lvlJc w:val="right"/>
      <w:pPr>
        <w:ind w:left="4320" w:hanging="180"/>
      </w:pPr>
    </w:lvl>
    <w:lvl w:ilvl="6" w:tplc="5B6CD7EA">
      <w:start w:val="1"/>
      <w:numFmt w:val="decimal"/>
      <w:lvlText w:val="%7."/>
      <w:lvlJc w:val="left"/>
      <w:pPr>
        <w:ind w:left="5040" w:hanging="360"/>
      </w:pPr>
    </w:lvl>
    <w:lvl w:ilvl="7" w:tplc="E188D7B0">
      <w:start w:val="1"/>
      <w:numFmt w:val="lowerLetter"/>
      <w:lvlText w:val="%8."/>
      <w:lvlJc w:val="left"/>
      <w:pPr>
        <w:ind w:left="5760" w:hanging="360"/>
      </w:pPr>
    </w:lvl>
    <w:lvl w:ilvl="8" w:tplc="3B6CEC54">
      <w:start w:val="1"/>
      <w:numFmt w:val="lowerRoman"/>
      <w:lvlText w:val="%9."/>
      <w:lvlJc w:val="right"/>
      <w:pPr>
        <w:ind w:left="6480" w:hanging="180"/>
      </w:pPr>
    </w:lvl>
  </w:abstractNum>
  <w:abstractNum w:abstractNumId="30" w15:restartNumberingAfterBreak="0">
    <w:nsid w:val="298215EF"/>
    <w:multiLevelType w:val="hybridMultilevel"/>
    <w:tmpl w:val="C526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CA45C0"/>
    <w:multiLevelType w:val="hybridMultilevel"/>
    <w:tmpl w:val="45C64406"/>
    <w:lvl w:ilvl="0" w:tplc="F18C3866">
      <w:start w:val="1"/>
      <w:numFmt w:val="decimal"/>
      <w:lvlText w:val="%1."/>
      <w:lvlJc w:val="left"/>
      <w:pPr>
        <w:ind w:left="720" w:hanging="360"/>
      </w:pPr>
    </w:lvl>
    <w:lvl w:ilvl="1" w:tplc="161A2E82">
      <w:start w:val="1"/>
      <w:numFmt w:val="lowerLetter"/>
      <w:lvlText w:val="%2."/>
      <w:lvlJc w:val="left"/>
      <w:pPr>
        <w:ind w:left="1440" w:hanging="360"/>
      </w:pPr>
    </w:lvl>
    <w:lvl w:ilvl="2" w:tplc="A47813B6">
      <w:start w:val="1"/>
      <w:numFmt w:val="lowerRoman"/>
      <w:lvlText w:val="%3."/>
      <w:lvlJc w:val="right"/>
      <w:pPr>
        <w:ind w:left="2160" w:hanging="180"/>
      </w:pPr>
    </w:lvl>
    <w:lvl w:ilvl="3" w:tplc="AD82FF7E">
      <w:start w:val="1"/>
      <w:numFmt w:val="decimal"/>
      <w:lvlText w:val="%4."/>
      <w:lvlJc w:val="left"/>
      <w:pPr>
        <w:ind w:left="2880" w:hanging="360"/>
      </w:pPr>
    </w:lvl>
    <w:lvl w:ilvl="4" w:tplc="535C512A">
      <w:start w:val="1"/>
      <w:numFmt w:val="lowerLetter"/>
      <w:lvlText w:val="%5."/>
      <w:lvlJc w:val="left"/>
      <w:pPr>
        <w:ind w:left="3600" w:hanging="360"/>
      </w:pPr>
    </w:lvl>
    <w:lvl w:ilvl="5" w:tplc="3580BB14">
      <w:start w:val="1"/>
      <w:numFmt w:val="lowerRoman"/>
      <w:lvlText w:val="%6."/>
      <w:lvlJc w:val="right"/>
      <w:pPr>
        <w:ind w:left="4320" w:hanging="180"/>
      </w:pPr>
    </w:lvl>
    <w:lvl w:ilvl="6" w:tplc="9E70DFF6">
      <w:start w:val="1"/>
      <w:numFmt w:val="decimal"/>
      <w:lvlText w:val="%7."/>
      <w:lvlJc w:val="left"/>
      <w:pPr>
        <w:ind w:left="5040" w:hanging="360"/>
      </w:pPr>
    </w:lvl>
    <w:lvl w:ilvl="7" w:tplc="79726E18">
      <w:start w:val="1"/>
      <w:numFmt w:val="lowerLetter"/>
      <w:lvlText w:val="%8."/>
      <w:lvlJc w:val="left"/>
      <w:pPr>
        <w:ind w:left="5760" w:hanging="360"/>
      </w:pPr>
    </w:lvl>
    <w:lvl w:ilvl="8" w:tplc="0454786C">
      <w:start w:val="1"/>
      <w:numFmt w:val="lowerRoman"/>
      <w:lvlText w:val="%9."/>
      <w:lvlJc w:val="right"/>
      <w:pPr>
        <w:ind w:left="6480" w:hanging="180"/>
      </w:pPr>
    </w:lvl>
  </w:abstractNum>
  <w:abstractNum w:abstractNumId="32" w15:restartNumberingAfterBreak="0">
    <w:nsid w:val="2E54092F"/>
    <w:multiLevelType w:val="multilevel"/>
    <w:tmpl w:val="28FE18DC"/>
    <w:styleLink w:val="CurrentList2"/>
    <w:lvl w:ilvl="0">
      <w:start w:val="1"/>
      <w:numFmt w:val="decimal"/>
      <w:lvlText w:val="%1. "/>
      <w:lvlJc w:val="left"/>
      <w:pPr>
        <w:ind w:left="360" w:hanging="360"/>
      </w:pPr>
      <w:rPr>
        <w:rFonts w:hint="default"/>
      </w:rPr>
    </w:lvl>
    <w:lvl w:ilvl="1">
      <w:start w:val="1"/>
      <w:numFmt w:val="decimal"/>
      <w:lvlText w:val="%1.%2 "/>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315767A"/>
    <w:multiLevelType w:val="hybridMultilevel"/>
    <w:tmpl w:val="FAF4143C"/>
    <w:lvl w:ilvl="0" w:tplc="86DE8638">
      <w:start w:val="1"/>
      <w:numFmt w:val="decimal"/>
      <w:lvlText w:val="%1."/>
      <w:lvlJc w:val="left"/>
      <w:pPr>
        <w:ind w:left="720" w:hanging="360"/>
      </w:pPr>
    </w:lvl>
    <w:lvl w:ilvl="1" w:tplc="82383E54">
      <w:start w:val="1"/>
      <w:numFmt w:val="lowerLetter"/>
      <w:lvlText w:val="%2."/>
      <w:lvlJc w:val="left"/>
      <w:pPr>
        <w:ind w:left="1440" w:hanging="360"/>
      </w:pPr>
    </w:lvl>
    <w:lvl w:ilvl="2" w:tplc="78A25F38">
      <w:start w:val="1"/>
      <w:numFmt w:val="lowerRoman"/>
      <w:lvlText w:val="%3."/>
      <w:lvlJc w:val="right"/>
      <w:pPr>
        <w:ind w:left="2160" w:hanging="180"/>
      </w:pPr>
    </w:lvl>
    <w:lvl w:ilvl="3" w:tplc="6A140070">
      <w:start w:val="1"/>
      <w:numFmt w:val="decimal"/>
      <w:lvlText w:val="%4."/>
      <w:lvlJc w:val="left"/>
      <w:pPr>
        <w:ind w:left="2880" w:hanging="360"/>
      </w:pPr>
    </w:lvl>
    <w:lvl w:ilvl="4" w:tplc="0CAEB3FA">
      <w:start w:val="1"/>
      <w:numFmt w:val="lowerLetter"/>
      <w:lvlText w:val="%5."/>
      <w:lvlJc w:val="left"/>
      <w:pPr>
        <w:ind w:left="3600" w:hanging="360"/>
      </w:pPr>
    </w:lvl>
    <w:lvl w:ilvl="5" w:tplc="EAA2FB3A">
      <w:start w:val="1"/>
      <w:numFmt w:val="lowerRoman"/>
      <w:lvlText w:val="%6."/>
      <w:lvlJc w:val="right"/>
      <w:pPr>
        <w:ind w:left="4320" w:hanging="180"/>
      </w:pPr>
    </w:lvl>
    <w:lvl w:ilvl="6" w:tplc="6D18B48E">
      <w:start w:val="1"/>
      <w:numFmt w:val="decimal"/>
      <w:lvlText w:val="%7."/>
      <w:lvlJc w:val="left"/>
      <w:pPr>
        <w:ind w:left="5040" w:hanging="360"/>
      </w:pPr>
    </w:lvl>
    <w:lvl w:ilvl="7" w:tplc="18640998">
      <w:start w:val="1"/>
      <w:numFmt w:val="lowerLetter"/>
      <w:lvlText w:val="%8."/>
      <w:lvlJc w:val="left"/>
      <w:pPr>
        <w:ind w:left="5760" w:hanging="360"/>
      </w:pPr>
    </w:lvl>
    <w:lvl w:ilvl="8" w:tplc="84E0EB0E">
      <w:start w:val="1"/>
      <w:numFmt w:val="lowerRoman"/>
      <w:lvlText w:val="%9."/>
      <w:lvlJc w:val="right"/>
      <w:pPr>
        <w:ind w:left="6480" w:hanging="180"/>
      </w:pPr>
    </w:lvl>
  </w:abstractNum>
  <w:abstractNum w:abstractNumId="34" w15:restartNumberingAfterBreak="0">
    <w:nsid w:val="369531E2"/>
    <w:multiLevelType w:val="multilevel"/>
    <w:tmpl w:val="EAE0524A"/>
    <w:lvl w:ilvl="0">
      <w:start w:val="1"/>
      <w:numFmt w:val="decimal"/>
      <w:lvlText w:val="%1"/>
      <w:lvlJc w:val="left"/>
      <w:pPr>
        <w:ind w:left="548" w:hanging="548"/>
      </w:pPr>
      <w:rPr>
        <w:rFonts w:hint="default"/>
      </w:rPr>
    </w:lvl>
    <w:lvl w:ilvl="1">
      <w:start w:val="1"/>
      <w:numFmt w:val="decimal"/>
      <w:lvlText w:val="%1.%2"/>
      <w:lvlJc w:val="left"/>
      <w:pPr>
        <w:ind w:left="548" w:hanging="54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387F2806"/>
    <w:multiLevelType w:val="hybridMultilevel"/>
    <w:tmpl w:val="3F6A188E"/>
    <w:lvl w:ilvl="0" w:tplc="7F4E3ADA">
      <w:start w:val="1"/>
      <w:numFmt w:val="bullet"/>
      <w:lvlText w:val=""/>
      <w:lvlJc w:val="left"/>
      <w:pPr>
        <w:ind w:left="720" w:hanging="360"/>
      </w:pPr>
      <w:rPr>
        <w:rFonts w:hint="default" w:ascii="Symbol" w:hAnsi="Symbol"/>
      </w:rPr>
    </w:lvl>
    <w:lvl w:ilvl="1" w:tplc="1F348D3C">
      <w:start w:val="1"/>
      <w:numFmt w:val="bullet"/>
      <w:lvlText w:val="o"/>
      <w:lvlJc w:val="left"/>
      <w:pPr>
        <w:ind w:left="1440" w:hanging="360"/>
      </w:pPr>
      <w:rPr>
        <w:rFonts w:hint="default" w:ascii="Courier New" w:hAnsi="Courier New"/>
      </w:rPr>
    </w:lvl>
    <w:lvl w:ilvl="2" w:tplc="A62A252A">
      <w:start w:val="1"/>
      <w:numFmt w:val="bullet"/>
      <w:lvlText w:val=""/>
      <w:lvlJc w:val="left"/>
      <w:pPr>
        <w:ind w:left="2160" w:hanging="360"/>
      </w:pPr>
      <w:rPr>
        <w:rFonts w:hint="default" w:ascii="Wingdings" w:hAnsi="Wingdings"/>
      </w:rPr>
    </w:lvl>
    <w:lvl w:ilvl="3" w:tplc="2CD07F84">
      <w:start w:val="1"/>
      <w:numFmt w:val="bullet"/>
      <w:lvlText w:val=""/>
      <w:lvlJc w:val="left"/>
      <w:pPr>
        <w:ind w:left="2880" w:hanging="360"/>
      </w:pPr>
      <w:rPr>
        <w:rFonts w:hint="default" w:ascii="Symbol" w:hAnsi="Symbol"/>
      </w:rPr>
    </w:lvl>
    <w:lvl w:ilvl="4" w:tplc="8708C6F0">
      <w:start w:val="1"/>
      <w:numFmt w:val="bullet"/>
      <w:lvlText w:val="o"/>
      <w:lvlJc w:val="left"/>
      <w:pPr>
        <w:ind w:left="3600" w:hanging="360"/>
      </w:pPr>
      <w:rPr>
        <w:rFonts w:hint="default" w:ascii="Courier New" w:hAnsi="Courier New"/>
      </w:rPr>
    </w:lvl>
    <w:lvl w:ilvl="5" w:tplc="8AF0952C">
      <w:start w:val="1"/>
      <w:numFmt w:val="bullet"/>
      <w:lvlText w:val=""/>
      <w:lvlJc w:val="left"/>
      <w:pPr>
        <w:ind w:left="4320" w:hanging="360"/>
      </w:pPr>
      <w:rPr>
        <w:rFonts w:hint="default" w:ascii="Wingdings" w:hAnsi="Wingdings"/>
      </w:rPr>
    </w:lvl>
    <w:lvl w:ilvl="6" w:tplc="2612D152">
      <w:start w:val="1"/>
      <w:numFmt w:val="bullet"/>
      <w:lvlText w:val=""/>
      <w:lvlJc w:val="left"/>
      <w:pPr>
        <w:ind w:left="5040" w:hanging="360"/>
      </w:pPr>
      <w:rPr>
        <w:rFonts w:hint="default" w:ascii="Symbol" w:hAnsi="Symbol"/>
      </w:rPr>
    </w:lvl>
    <w:lvl w:ilvl="7" w:tplc="BFF0EDEC">
      <w:start w:val="1"/>
      <w:numFmt w:val="bullet"/>
      <w:lvlText w:val="o"/>
      <w:lvlJc w:val="left"/>
      <w:pPr>
        <w:ind w:left="5760" w:hanging="360"/>
      </w:pPr>
      <w:rPr>
        <w:rFonts w:hint="default" w:ascii="Courier New" w:hAnsi="Courier New"/>
      </w:rPr>
    </w:lvl>
    <w:lvl w:ilvl="8" w:tplc="23D868DC">
      <w:start w:val="1"/>
      <w:numFmt w:val="bullet"/>
      <w:lvlText w:val=""/>
      <w:lvlJc w:val="left"/>
      <w:pPr>
        <w:ind w:left="6480" w:hanging="360"/>
      </w:pPr>
      <w:rPr>
        <w:rFonts w:hint="default" w:ascii="Wingdings" w:hAnsi="Wingdings"/>
      </w:rPr>
    </w:lvl>
  </w:abstractNum>
  <w:abstractNum w:abstractNumId="36" w15:restartNumberingAfterBreak="0">
    <w:nsid w:val="3D4B22B4"/>
    <w:multiLevelType w:val="hybridMultilevel"/>
    <w:tmpl w:val="0150CFF0"/>
    <w:lvl w:ilvl="0" w:tplc="BF2EFE90">
      <w:start w:val="1"/>
      <w:numFmt w:val="decimal"/>
      <w:lvlText w:val="%1."/>
      <w:lvlJc w:val="left"/>
      <w:pPr>
        <w:ind w:left="720" w:hanging="360"/>
      </w:pPr>
    </w:lvl>
    <w:lvl w:ilvl="1" w:tplc="A5CAB742">
      <w:start w:val="1"/>
      <w:numFmt w:val="lowerLetter"/>
      <w:lvlText w:val="%2."/>
      <w:lvlJc w:val="left"/>
      <w:pPr>
        <w:ind w:left="1440" w:hanging="360"/>
      </w:pPr>
    </w:lvl>
    <w:lvl w:ilvl="2" w:tplc="ED56C246">
      <w:start w:val="1"/>
      <w:numFmt w:val="lowerRoman"/>
      <w:lvlText w:val="%3."/>
      <w:lvlJc w:val="right"/>
      <w:pPr>
        <w:ind w:left="2160" w:hanging="180"/>
      </w:pPr>
    </w:lvl>
    <w:lvl w:ilvl="3" w:tplc="8820BB4E">
      <w:start w:val="1"/>
      <w:numFmt w:val="decimal"/>
      <w:lvlText w:val="%4."/>
      <w:lvlJc w:val="left"/>
      <w:pPr>
        <w:ind w:left="2880" w:hanging="360"/>
      </w:pPr>
    </w:lvl>
    <w:lvl w:ilvl="4" w:tplc="2C96CDE8">
      <w:start w:val="1"/>
      <w:numFmt w:val="lowerLetter"/>
      <w:lvlText w:val="%5."/>
      <w:lvlJc w:val="left"/>
      <w:pPr>
        <w:ind w:left="3600" w:hanging="360"/>
      </w:pPr>
    </w:lvl>
    <w:lvl w:ilvl="5" w:tplc="CA8030C6">
      <w:start w:val="1"/>
      <w:numFmt w:val="lowerRoman"/>
      <w:lvlText w:val="%6."/>
      <w:lvlJc w:val="right"/>
      <w:pPr>
        <w:ind w:left="4320" w:hanging="180"/>
      </w:pPr>
    </w:lvl>
    <w:lvl w:ilvl="6" w:tplc="AA4CCCEE">
      <w:start w:val="1"/>
      <w:numFmt w:val="decimal"/>
      <w:lvlText w:val="%7."/>
      <w:lvlJc w:val="left"/>
      <w:pPr>
        <w:ind w:left="5040" w:hanging="360"/>
      </w:pPr>
    </w:lvl>
    <w:lvl w:ilvl="7" w:tplc="4AE0D7A8">
      <w:start w:val="1"/>
      <w:numFmt w:val="lowerLetter"/>
      <w:lvlText w:val="%8."/>
      <w:lvlJc w:val="left"/>
      <w:pPr>
        <w:ind w:left="5760" w:hanging="360"/>
      </w:pPr>
    </w:lvl>
    <w:lvl w:ilvl="8" w:tplc="D9F2DA2E">
      <w:start w:val="1"/>
      <w:numFmt w:val="lowerRoman"/>
      <w:lvlText w:val="%9."/>
      <w:lvlJc w:val="right"/>
      <w:pPr>
        <w:ind w:left="6480" w:hanging="180"/>
      </w:pPr>
    </w:lvl>
  </w:abstractNum>
  <w:abstractNum w:abstractNumId="37" w15:restartNumberingAfterBreak="0">
    <w:nsid w:val="3DED5CF2"/>
    <w:multiLevelType w:val="hybridMultilevel"/>
    <w:tmpl w:val="E3968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E95F2A"/>
    <w:multiLevelType w:val="multilevel"/>
    <w:tmpl w:val="52D8B7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7636B3C"/>
    <w:multiLevelType w:val="hybridMultilevel"/>
    <w:tmpl w:val="724A0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8517CC"/>
    <w:multiLevelType w:val="hybridMultilevel"/>
    <w:tmpl w:val="371A6E5C"/>
    <w:lvl w:ilvl="0" w:tplc="32A42782">
      <w:start w:val="1"/>
      <w:numFmt w:val="decimal"/>
      <w:lvlText w:val="%1."/>
      <w:lvlJc w:val="left"/>
      <w:pPr>
        <w:ind w:left="720" w:hanging="360"/>
      </w:pPr>
    </w:lvl>
    <w:lvl w:ilvl="1" w:tplc="14C2B048">
      <w:start w:val="1"/>
      <w:numFmt w:val="lowerLetter"/>
      <w:lvlText w:val="%2."/>
      <w:lvlJc w:val="left"/>
      <w:pPr>
        <w:ind w:left="1440" w:hanging="360"/>
      </w:pPr>
    </w:lvl>
    <w:lvl w:ilvl="2" w:tplc="5F268D04">
      <w:start w:val="1"/>
      <w:numFmt w:val="lowerRoman"/>
      <w:lvlText w:val="%3."/>
      <w:lvlJc w:val="right"/>
      <w:pPr>
        <w:ind w:left="2160" w:hanging="180"/>
      </w:pPr>
    </w:lvl>
    <w:lvl w:ilvl="3" w:tplc="6DAA7094">
      <w:start w:val="1"/>
      <w:numFmt w:val="decimal"/>
      <w:lvlText w:val="%4."/>
      <w:lvlJc w:val="left"/>
      <w:pPr>
        <w:ind w:left="2880" w:hanging="360"/>
      </w:pPr>
    </w:lvl>
    <w:lvl w:ilvl="4" w:tplc="57FCCDD2">
      <w:start w:val="1"/>
      <w:numFmt w:val="lowerLetter"/>
      <w:lvlText w:val="%5."/>
      <w:lvlJc w:val="left"/>
      <w:pPr>
        <w:ind w:left="3600" w:hanging="360"/>
      </w:pPr>
    </w:lvl>
    <w:lvl w:ilvl="5" w:tplc="7D942A18">
      <w:start w:val="1"/>
      <w:numFmt w:val="lowerRoman"/>
      <w:lvlText w:val="%6."/>
      <w:lvlJc w:val="right"/>
      <w:pPr>
        <w:ind w:left="4320" w:hanging="180"/>
      </w:pPr>
    </w:lvl>
    <w:lvl w:ilvl="6" w:tplc="50E609EE">
      <w:start w:val="1"/>
      <w:numFmt w:val="decimal"/>
      <w:lvlText w:val="%7."/>
      <w:lvlJc w:val="left"/>
      <w:pPr>
        <w:ind w:left="5040" w:hanging="360"/>
      </w:pPr>
    </w:lvl>
    <w:lvl w:ilvl="7" w:tplc="4E7C54EE">
      <w:start w:val="1"/>
      <w:numFmt w:val="lowerLetter"/>
      <w:lvlText w:val="%8."/>
      <w:lvlJc w:val="left"/>
      <w:pPr>
        <w:ind w:left="5760" w:hanging="360"/>
      </w:pPr>
    </w:lvl>
    <w:lvl w:ilvl="8" w:tplc="9912D69A">
      <w:start w:val="1"/>
      <w:numFmt w:val="lowerRoman"/>
      <w:lvlText w:val="%9."/>
      <w:lvlJc w:val="right"/>
      <w:pPr>
        <w:ind w:left="6480" w:hanging="180"/>
      </w:pPr>
    </w:lvl>
  </w:abstractNum>
  <w:abstractNum w:abstractNumId="41" w15:restartNumberingAfterBreak="0">
    <w:nsid w:val="54EA621E"/>
    <w:multiLevelType w:val="multilevel"/>
    <w:tmpl w:val="BDB8C3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9A26CBF"/>
    <w:multiLevelType w:val="hybridMultilevel"/>
    <w:tmpl w:val="4BDA4EDA"/>
    <w:lvl w:ilvl="0" w:tplc="5ED8E23C">
      <w:start w:val="1"/>
      <w:numFmt w:val="decimal"/>
      <w:lvlText w:val="%1."/>
      <w:lvlJc w:val="left"/>
      <w:pPr>
        <w:ind w:left="720" w:hanging="360"/>
      </w:pPr>
    </w:lvl>
    <w:lvl w:ilvl="1" w:tplc="B6044532">
      <w:start w:val="1"/>
      <w:numFmt w:val="lowerLetter"/>
      <w:lvlText w:val="%2."/>
      <w:lvlJc w:val="left"/>
      <w:pPr>
        <w:ind w:left="1440" w:hanging="360"/>
      </w:pPr>
    </w:lvl>
    <w:lvl w:ilvl="2" w:tplc="F92CC7C6">
      <w:start w:val="1"/>
      <w:numFmt w:val="lowerRoman"/>
      <w:lvlText w:val="%3."/>
      <w:lvlJc w:val="right"/>
      <w:pPr>
        <w:ind w:left="2160" w:hanging="180"/>
      </w:pPr>
    </w:lvl>
    <w:lvl w:ilvl="3" w:tplc="8C287D78">
      <w:start w:val="1"/>
      <w:numFmt w:val="decimal"/>
      <w:lvlText w:val="%4."/>
      <w:lvlJc w:val="left"/>
      <w:pPr>
        <w:ind w:left="2880" w:hanging="360"/>
      </w:pPr>
    </w:lvl>
    <w:lvl w:ilvl="4" w:tplc="F6687D0A">
      <w:start w:val="1"/>
      <w:numFmt w:val="lowerLetter"/>
      <w:lvlText w:val="%5."/>
      <w:lvlJc w:val="left"/>
      <w:pPr>
        <w:ind w:left="3600" w:hanging="360"/>
      </w:pPr>
    </w:lvl>
    <w:lvl w:ilvl="5" w:tplc="5AD05826">
      <w:start w:val="1"/>
      <w:numFmt w:val="lowerRoman"/>
      <w:lvlText w:val="%6."/>
      <w:lvlJc w:val="right"/>
      <w:pPr>
        <w:ind w:left="4320" w:hanging="180"/>
      </w:pPr>
    </w:lvl>
    <w:lvl w:ilvl="6" w:tplc="398657C4">
      <w:start w:val="1"/>
      <w:numFmt w:val="decimal"/>
      <w:lvlText w:val="%7."/>
      <w:lvlJc w:val="left"/>
      <w:pPr>
        <w:ind w:left="5040" w:hanging="360"/>
      </w:pPr>
    </w:lvl>
    <w:lvl w:ilvl="7" w:tplc="55FE729C">
      <w:start w:val="1"/>
      <w:numFmt w:val="lowerLetter"/>
      <w:lvlText w:val="%8."/>
      <w:lvlJc w:val="left"/>
      <w:pPr>
        <w:ind w:left="5760" w:hanging="360"/>
      </w:pPr>
    </w:lvl>
    <w:lvl w:ilvl="8" w:tplc="5E4889F0">
      <w:start w:val="1"/>
      <w:numFmt w:val="lowerRoman"/>
      <w:lvlText w:val="%9."/>
      <w:lvlJc w:val="right"/>
      <w:pPr>
        <w:ind w:left="6480" w:hanging="180"/>
      </w:pPr>
    </w:lvl>
  </w:abstractNum>
  <w:abstractNum w:abstractNumId="43" w15:restartNumberingAfterBreak="0">
    <w:nsid w:val="5AB63F7A"/>
    <w:multiLevelType w:val="hybridMultilevel"/>
    <w:tmpl w:val="724A0A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F6A3086"/>
    <w:multiLevelType w:val="multilevel"/>
    <w:tmpl w:val="05D63DEE"/>
    <w:styleLink w:val="CurrentList1"/>
    <w:lvl w:ilvl="0">
      <w:start w:val="1"/>
      <w:numFmt w:val="decimal"/>
      <w:lvlText w:val="%1. "/>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0003537"/>
    <w:multiLevelType w:val="hybridMultilevel"/>
    <w:tmpl w:val="6AA849F8"/>
    <w:lvl w:ilvl="0" w:tplc="1BFCFF04">
      <w:start w:val="1"/>
      <w:numFmt w:val="decimal"/>
      <w:lvlText w:val="%1."/>
      <w:lvlJc w:val="left"/>
      <w:pPr>
        <w:ind w:left="720" w:hanging="360"/>
      </w:pPr>
    </w:lvl>
    <w:lvl w:ilvl="1" w:tplc="DADA8B5E">
      <w:start w:val="1"/>
      <w:numFmt w:val="lowerLetter"/>
      <w:lvlText w:val="%2."/>
      <w:lvlJc w:val="left"/>
      <w:pPr>
        <w:ind w:left="1440" w:hanging="360"/>
      </w:pPr>
    </w:lvl>
    <w:lvl w:ilvl="2" w:tplc="17F4737E">
      <w:start w:val="1"/>
      <w:numFmt w:val="lowerRoman"/>
      <w:lvlText w:val="%3."/>
      <w:lvlJc w:val="right"/>
      <w:pPr>
        <w:ind w:left="2160" w:hanging="180"/>
      </w:pPr>
    </w:lvl>
    <w:lvl w:ilvl="3" w:tplc="018A4C36">
      <w:start w:val="1"/>
      <w:numFmt w:val="decimal"/>
      <w:lvlText w:val="%4."/>
      <w:lvlJc w:val="left"/>
      <w:pPr>
        <w:ind w:left="2880" w:hanging="360"/>
      </w:pPr>
    </w:lvl>
    <w:lvl w:ilvl="4" w:tplc="067651B4">
      <w:start w:val="1"/>
      <w:numFmt w:val="lowerLetter"/>
      <w:lvlText w:val="%5."/>
      <w:lvlJc w:val="left"/>
      <w:pPr>
        <w:ind w:left="3600" w:hanging="360"/>
      </w:pPr>
    </w:lvl>
    <w:lvl w:ilvl="5" w:tplc="00F88A36">
      <w:start w:val="1"/>
      <w:numFmt w:val="lowerRoman"/>
      <w:lvlText w:val="%6."/>
      <w:lvlJc w:val="right"/>
      <w:pPr>
        <w:ind w:left="4320" w:hanging="180"/>
      </w:pPr>
    </w:lvl>
    <w:lvl w:ilvl="6" w:tplc="997819CE">
      <w:start w:val="1"/>
      <w:numFmt w:val="decimal"/>
      <w:lvlText w:val="%7."/>
      <w:lvlJc w:val="left"/>
      <w:pPr>
        <w:ind w:left="5040" w:hanging="360"/>
      </w:pPr>
    </w:lvl>
    <w:lvl w:ilvl="7" w:tplc="3DA2C524">
      <w:start w:val="1"/>
      <w:numFmt w:val="lowerLetter"/>
      <w:lvlText w:val="%8."/>
      <w:lvlJc w:val="left"/>
      <w:pPr>
        <w:ind w:left="5760" w:hanging="360"/>
      </w:pPr>
    </w:lvl>
    <w:lvl w:ilvl="8" w:tplc="867A5554">
      <w:start w:val="1"/>
      <w:numFmt w:val="lowerRoman"/>
      <w:lvlText w:val="%9."/>
      <w:lvlJc w:val="right"/>
      <w:pPr>
        <w:ind w:left="6480" w:hanging="180"/>
      </w:pPr>
    </w:lvl>
  </w:abstractNum>
  <w:abstractNum w:abstractNumId="46" w15:restartNumberingAfterBreak="0">
    <w:nsid w:val="60EE44F0"/>
    <w:multiLevelType w:val="hybridMultilevel"/>
    <w:tmpl w:val="DA7A2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642229BF"/>
    <w:multiLevelType w:val="hybridMultilevel"/>
    <w:tmpl w:val="C526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8C08EA"/>
    <w:multiLevelType w:val="hybridMultilevel"/>
    <w:tmpl w:val="33129E00"/>
    <w:lvl w:ilvl="0" w:tplc="6D6C545E">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68E73C97"/>
    <w:multiLevelType w:val="hybridMultilevel"/>
    <w:tmpl w:val="49886ED0"/>
    <w:lvl w:ilvl="0" w:tplc="997A6B62">
      <w:start w:val="1"/>
      <w:numFmt w:val="decimal"/>
      <w:lvlText w:val="%1."/>
      <w:lvlJc w:val="left"/>
      <w:pPr>
        <w:ind w:left="720" w:hanging="360"/>
      </w:pPr>
    </w:lvl>
    <w:lvl w:ilvl="1" w:tplc="2C3C50B2">
      <w:start w:val="1"/>
      <w:numFmt w:val="lowerLetter"/>
      <w:lvlText w:val="%2."/>
      <w:lvlJc w:val="left"/>
      <w:pPr>
        <w:ind w:left="1440" w:hanging="360"/>
      </w:pPr>
    </w:lvl>
    <w:lvl w:ilvl="2" w:tplc="51849B3C">
      <w:start w:val="1"/>
      <w:numFmt w:val="lowerRoman"/>
      <w:lvlText w:val="%3."/>
      <w:lvlJc w:val="right"/>
      <w:pPr>
        <w:ind w:left="2160" w:hanging="180"/>
      </w:pPr>
    </w:lvl>
    <w:lvl w:ilvl="3" w:tplc="B55C04C4">
      <w:start w:val="1"/>
      <w:numFmt w:val="decimal"/>
      <w:lvlText w:val="%4."/>
      <w:lvlJc w:val="left"/>
      <w:pPr>
        <w:ind w:left="2880" w:hanging="360"/>
      </w:pPr>
    </w:lvl>
    <w:lvl w:ilvl="4" w:tplc="392C9D50">
      <w:start w:val="1"/>
      <w:numFmt w:val="lowerLetter"/>
      <w:lvlText w:val="%5."/>
      <w:lvlJc w:val="left"/>
      <w:pPr>
        <w:ind w:left="3600" w:hanging="360"/>
      </w:pPr>
    </w:lvl>
    <w:lvl w:ilvl="5" w:tplc="A3B03344">
      <w:start w:val="1"/>
      <w:numFmt w:val="lowerRoman"/>
      <w:lvlText w:val="%6."/>
      <w:lvlJc w:val="right"/>
      <w:pPr>
        <w:ind w:left="4320" w:hanging="180"/>
      </w:pPr>
    </w:lvl>
    <w:lvl w:ilvl="6" w:tplc="3C60C0C6">
      <w:start w:val="1"/>
      <w:numFmt w:val="decimal"/>
      <w:lvlText w:val="%7."/>
      <w:lvlJc w:val="left"/>
      <w:pPr>
        <w:ind w:left="5040" w:hanging="360"/>
      </w:pPr>
    </w:lvl>
    <w:lvl w:ilvl="7" w:tplc="E24E715C">
      <w:start w:val="1"/>
      <w:numFmt w:val="lowerLetter"/>
      <w:lvlText w:val="%8."/>
      <w:lvlJc w:val="left"/>
      <w:pPr>
        <w:ind w:left="5760" w:hanging="360"/>
      </w:pPr>
    </w:lvl>
    <w:lvl w:ilvl="8" w:tplc="41023E38">
      <w:start w:val="1"/>
      <w:numFmt w:val="lowerRoman"/>
      <w:lvlText w:val="%9."/>
      <w:lvlJc w:val="right"/>
      <w:pPr>
        <w:ind w:left="6480" w:hanging="180"/>
      </w:pPr>
    </w:lvl>
  </w:abstractNum>
  <w:abstractNum w:abstractNumId="50" w15:restartNumberingAfterBreak="0">
    <w:nsid w:val="698B3722"/>
    <w:multiLevelType w:val="hybridMultilevel"/>
    <w:tmpl w:val="890ADC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6B5E42FB"/>
    <w:multiLevelType w:val="hybridMultilevel"/>
    <w:tmpl w:val="9C34F394"/>
    <w:lvl w:ilvl="0" w:tplc="32FC61A4">
      <w:start w:val="1"/>
      <w:numFmt w:val="decimal"/>
      <w:lvlText w:val="%1."/>
      <w:lvlJc w:val="left"/>
      <w:pPr>
        <w:ind w:left="720" w:hanging="360"/>
      </w:pPr>
    </w:lvl>
    <w:lvl w:ilvl="1" w:tplc="4FBAEAF0">
      <w:start w:val="1"/>
      <w:numFmt w:val="lowerLetter"/>
      <w:lvlText w:val="%2."/>
      <w:lvlJc w:val="left"/>
      <w:pPr>
        <w:ind w:left="1440" w:hanging="360"/>
      </w:pPr>
    </w:lvl>
    <w:lvl w:ilvl="2" w:tplc="AEB04186">
      <w:start w:val="1"/>
      <w:numFmt w:val="lowerRoman"/>
      <w:lvlText w:val="%3."/>
      <w:lvlJc w:val="right"/>
      <w:pPr>
        <w:ind w:left="2160" w:hanging="180"/>
      </w:pPr>
    </w:lvl>
    <w:lvl w:ilvl="3" w:tplc="24620B80">
      <w:start w:val="1"/>
      <w:numFmt w:val="decimal"/>
      <w:lvlText w:val="%4."/>
      <w:lvlJc w:val="left"/>
      <w:pPr>
        <w:ind w:left="2880" w:hanging="360"/>
      </w:pPr>
    </w:lvl>
    <w:lvl w:ilvl="4" w:tplc="A058BA28">
      <w:start w:val="1"/>
      <w:numFmt w:val="lowerLetter"/>
      <w:lvlText w:val="%5."/>
      <w:lvlJc w:val="left"/>
      <w:pPr>
        <w:ind w:left="3600" w:hanging="360"/>
      </w:pPr>
    </w:lvl>
    <w:lvl w:ilvl="5" w:tplc="493E2938">
      <w:start w:val="1"/>
      <w:numFmt w:val="lowerRoman"/>
      <w:lvlText w:val="%6."/>
      <w:lvlJc w:val="right"/>
      <w:pPr>
        <w:ind w:left="4320" w:hanging="180"/>
      </w:pPr>
    </w:lvl>
    <w:lvl w:ilvl="6" w:tplc="926CD328">
      <w:start w:val="1"/>
      <w:numFmt w:val="decimal"/>
      <w:lvlText w:val="%7."/>
      <w:lvlJc w:val="left"/>
      <w:pPr>
        <w:ind w:left="5040" w:hanging="360"/>
      </w:pPr>
    </w:lvl>
    <w:lvl w:ilvl="7" w:tplc="3F563BD8">
      <w:start w:val="1"/>
      <w:numFmt w:val="lowerLetter"/>
      <w:lvlText w:val="%8."/>
      <w:lvlJc w:val="left"/>
      <w:pPr>
        <w:ind w:left="5760" w:hanging="360"/>
      </w:pPr>
    </w:lvl>
    <w:lvl w:ilvl="8" w:tplc="5C56D038">
      <w:start w:val="1"/>
      <w:numFmt w:val="lowerRoman"/>
      <w:lvlText w:val="%9."/>
      <w:lvlJc w:val="right"/>
      <w:pPr>
        <w:ind w:left="6480" w:hanging="180"/>
      </w:pPr>
    </w:lvl>
  </w:abstractNum>
  <w:abstractNum w:abstractNumId="52" w15:restartNumberingAfterBreak="0">
    <w:nsid w:val="6E68607E"/>
    <w:multiLevelType w:val="hybridMultilevel"/>
    <w:tmpl w:val="2A94D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3AD162E"/>
    <w:multiLevelType w:val="multilevel"/>
    <w:tmpl w:val="4DE4AECC"/>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40E1BFF"/>
    <w:multiLevelType w:val="hybridMultilevel"/>
    <w:tmpl w:val="6A84E5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77240308"/>
    <w:multiLevelType w:val="hybridMultilevel"/>
    <w:tmpl w:val="F0381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936C6F"/>
    <w:multiLevelType w:val="hybridMultilevel"/>
    <w:tmpl w:val="407EAE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78E54341"/>
    <w:multiLevelType w:val="hybridMultilevel"/>
    <w:tmpl w:val="984E657E"/>
    <w:lvl w:ilvl="0" w:tplc="0898023E">
      <w:start w:val="1"/>
      <w:numFmt w:val="decimal"/>
      <w:lvlText w:val="%1."/>
      <w:lvlJc w:val="left"/>
      <w:pPr>
        <w:ind w:left="720" w:hanging="360"/>
      </w:pPr>
    </w:lvl>
    <w:lvl w:ilvl="1" w:tplc="86E8FF9E">
      <w:start w:val="1"/>
      <w:numFmt w:val="lowerLetter"/>
      <w:lvlText w:val="%2."/>
      <w:lvlJc w:val="left"/>
      <w:pPr>
        <w:ind w:left="1440" w:hanging="360"/>
      </w:pPr>
    </w:lvl>
    <w:lvl w:ilvl="2" w:tplc="D5AEF9EA">
      <w:start w:val="1"/>
      <w:numFmt w:val="lowerRoman"/>
      <w:lvlText w:val="%3."/>
      <w:lvlJc w:val="right"/>
      <w:pPr>
        <w:ind w:left="2160" w:hanging="180"/>
      </w:pPr>
    </w:lvl>
    <w:lvl w:ilvl="3" w:tplc="2E0CD5E6">
      <w:start w:val="1"/>
      <w:numFmt w:val="decimal"/>
      <w:lvlText w:val="%4."/>
      <w:lvlJc w:val="left"/>
      <w:pPr>
        <w:ind w:left="2880" w:hanging="360"/>
      </w:pPr>
    </w:lvl>
    <w:lvl w:ilvl="4" w:tplc="5E124A2C">
      <w:start w:val="1"/>
      <w:numFmt w:val="lowerLetter"/>
      <w:lvlText w:val="%5."/>
      <w:lvlJc w:val="left"/>
      <w:pPr>
        <w:ind w:left="3600" w:hanging="360"/>
      </w:pPr>
    </w:lvl>
    <w:lvl w:ilvl="5" w:tplc="E278B6B8">
      <w:start w:val="1"/>
      <w:numFmt w:val="lowerRoman"/>
      <w:lvlText w:val="%6."/>
      <w:lvlJc w:val="right"/>
      <w:pPr>
        <w:ind w:left="4320" w:hanging="180"/>
      </w:pPr>
    </w:lvl>
    <w:lvl w:ilvl="6" w:tplc="2AF4293A">
      <w:start w:val="1"/>
      <w:numFmt w:val="decimal"/>
      <w:lvlText w:val="%7."/>
      <w:lvlJc w:val="left"/>
      <w:pPr>
        <w:ind w:left="5040" w:hanging="360"/>
      </w:pPr>
    </w:lvl>
    <w:lvl w:ilvl="7" w:tplc="E6781C58">
      <w:start w:val="1"/>
      <w:numFmt w:val="lowerLetter"/>
      <w:lvlText w:val="%8."/>
      <w:lvlJc w:val="left"/>
      <w:pPr>
        <w:ind w:left="5760" w:hanging="360"/>
      </w:pPr>
    </w:lvl>
    <w:lvl w:ilvl="8" w:tplc="D19E2EE4">
      <w:start w:val="1"/>
      <w:numFmt w:val="lowerRoman"/>
      <w:lvlText w:val="%9."/>
      <w:lvlJc w:val="right"/>
      <w:pPr>
        <w:ind w:left="6480" w:hanging="180"/>
      </w:pPr>
    </w:lvl>
  </w:abstractNum>
  <w:abstractNum w:abstractNumId="58" w15:restartNumberingAfterBreak="0">
    <w:nsid w:val="7D905BBB"/>
    <w:multiLevelType w:val="hybridMultilevel"/>
    <w:tmpl w:val="C526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097834"/>
    <w:multiLevelType w:val="hybridMultilevel"/>
    <w:tmpl w:val="71A0A1AA"/>
    <w:lvl w:ilvl="0" w:tplc="836AFDD8">
      <w:start w:val="1"/>
      <w:numFmt w:val="bullet"/>
      <w:lvlText w:val="·"/>
      <w:lvlJc w:val="left"/>
      <w:pPr>
        <w:ind w:left="1080" w:hanging="360"/>
      </w:pPr>
      <w:rPr>
        <w:rFonts w:hint="default" w:ascii="Symbol" w:hAnsi="Symbol"/>
      </w:rPr>
    </w:lvl>
    <w:lvl w:ilvl="1" w:tplc="114E4704">
      <w:start w:val="1"/>
      <w:numFmt w:val="bullet"/>
      <w:lvlText w:val="o"/>
      <w:lvlJc w:val="left"/>
      <w:pPr>
        <w:ind w:left="1800" w:hanging="360"/>
      </w:pPr>
      <w:rPr>
        <w:rFonts w:hint="default" w:ascii="Courier New" w:hAnsi="Courier New"/>
      </w:rPr>
    </w:lvl>
    <w:lvl w:ilvl="2" w:tplc="E7C65B4E">
      <w:start w:val="1"/>
      <w:numFmt w:val="bullet"/>
      <w:lvlText w:val=""/>
      <w:lvlJc w:val="left"/>
      <w:pPr>
        <w:ind w:left="2520" w:hanging="360"/>
      </w:pPr>
      <w:rPr>
        <w:rFonts w:hint="default" w:ascii="Wingdings" w:hAnsi="Wingdings"/>
      </w:rPr>
    </w:lvl>
    <w:lvl w:ilvl="3" w:tplc="5922F1AC">
      <w:start w:val="1"/>
      <w:numFmt w:val="bullet"/>
      <w:lvlText w:val=""/>
      <w:lvlJc w:val="left"/>
      <w:pPr>
        <w:ind w:left="3240" w:hanging="360"/>
      </w:pPr>
      <w:rPr>
        <w:rFonts w:hint="default" w:ascii="Symbol" w:hAnsi="Symbol"/>
      </w:rPr>
    </w:lvl>
    <w:lvl w:ilvl="4" w:tplc="0A3C1D24">
      <w:start w:val="1"/>
      <w:numFmt w:val="bullet"/>
      <w:lvlText w:val="o"/>
      <w:lvlJc w:val="left"/>
      <w:pPr>
        <w:ind w:left="3960" w:hanging="360"/>
      </w:pPr>
      <w:rPr>
        <w:rFonts w:hint="default" w:ascii="Courier New" w:hAnsi="Courier New"/>
      </w:rPr>
    </w:lvl>
    <w:lvl w:ilvl="5" w:tplc="74649FDA">
      <w:start w:val="1"/>
      <w:numFmt w:val="bullet"/>
      <w:lvlText w:val=""/>
      <w:lvlJc w:val="left"/>
      <w:pPr>
        <w:ind w:left="4680" w:hanging="360"/>
      </w:pPr>
      <w:rPr>
        <w:rFonts w:hint="default" w:ascii="Wingdings" w:hAnsi="Wingdings"/>
      </w:rPr>
    </w:lvl>
    <w:lvl w:ilvl="6" w:tplc="076E74F8">
      <w:start w:val="1"/>
      <w:numFmt w:val="bullet"/>
      <w:lvlText w:val=""/>
      <w:lvlJc w:val="left"/>
      <w:pPr>
        <w:ind w:left="5400" w:hanging="360"/>
      </w:pPr>
      <w:rPr>
        <w:rFonts w:hint="default" w:ascii="Symbol" w:hAnsi="Symbol"/>
      </w:rPr>
    </w:lvl>
    <w:lvl w:ilvl="7" w:tplc="D6B46330">
      <w:start w:val="1"/>
      <w:numFmt w:val="bullet"/>
      <w:lvlText w:val="o"/>
      <w:lvlJc w:val="left"/>
      <w:pPr>
        <w:ind w:left="6120" w:hanging="360"/>
      </w:pPr>
      <w:rPr>
        <w:rFonts w:hint="default" w:ascii="Courier New" w:hAnsi="Courier New"/>
      </w:rPr>
    </w:lvl>
    <w:lvl w:ilvl="8" w:tplc="C6621956">
      <w:start w:val="1"/>
      <w:numFmt w:val="bullet"/>
      <w:lvlText w:val=""/>
      <w:lvlJc w:val="left"/>
      <w:pPr>
        <w:ind w:left="6840" w:hanging="360"/>
      </w:pPr>
      <w:rPr>
        <w:rFonts w:hint="default" w:ascii="Wingdings" w:hAnsi="Wingdings"/>
      </w:rPr>
    </w:lvl>
  </w:abstractNum>
  <w:num w:numId="1">
    <w:abstractNumId w:val="34"/>
  </w:num>
  <w:num w:numId="2">
    <w:abstractNumId w:val="18"/>
  </w:num>
  <w:num w:numId="3">
    <w:abstractNumId w:val="19"/>
  </w:num>
  <w:num w:numId="4">
    <w:abstractNumId w:val="35"/>
  </w:num>
  <w:num w:numId="5">
    <w:abstractNumId w:val="24"/>
  </w:num>
  <w:num w:numId="6">
    <w:abstractNumId w:val="45"/>
  </w:num>
  <w:num w:numId="7">
    <w:abstractNumId w:val="57"/>
  </w:num>
  <w:num w:numId="8">
    <w:abstractNumId w:val="29"/>
  </w:num>
  <w:num w:numId="9">
    <w:abstractNumId w:val="51"/>
  </w:num>
  <w:num w:numId="10">
    <w:abstractNumId w:val="36"/>
  </w:num>
  <w:num w:numId="11">
    <w:abstractNumId w:val="42"/>
  </w:num>
  <w:num w:numId="12">
    <w:abstractNumId w:val="28"/>
  </w:num>
  <w:num w:numId="13">
    <w:abstractNumId w:val="15"/>
  </w:num>
  <w:num w:numId="14">
    <w:abstractNumId w:val="21"/>
  </w:num>
  <w:num w:numId="15">
    <w:abstractNumId w:val="20"/>
  </w:num>
  <w:num w:numId="16">
    <w:abstractNumId w:val="49"/>
  </w:num>
  <w:num w:numId="17">
    <w:abstractNumId w:val="31"/>
  </w:num>
  <w:num w:numId="18">
    <w:abstractNumId w:val="33"/>
  </w:num>
  <w:num w:numId="19">
    <w:abstractNumId w:val="23"/>
  </w:num>
  <w:num w:numId="20">
    <w:abstractNumId w:val="59"/>
  </w:num>
  <w:num w:numId="21">
    <w:abstractNumId w:val="27"/>
  </w:num>
  <w:num w:numId="22">
    <w:abstractNumId w:val="40"/>
  </w:num>
  <w:num w:numId="23">
    <w:abstractNumId w:val="16"/>
  </w:num>
  <w:num w:numId="24">
    <w:abstractNumId w:val="54"/>
  </w:num>
  <w:num w:numId="25">
    <w:abstractNumId w:val="48"/>
  </w:num>
  <w:num w:numId="26">
    <w:abstractNumId w:val="25"/>
  </w:num>
  <w:num w:numId="27">
    <w:abstractNumId w:val="52"/>
  </w:num>
  <w:num w:numId="28">
    <w:abstractNumId w:val="14"/>
  </w:num>
  <w:num w:numId="29">
    <w:abstractNumId w:val="11"/>
  </w:num>
  <w:num w:numId="30">
    <w:abstractNumId w:val="55"/>
  </w:num>
  <w:num w:numId="31">
    <w:abstractNumId w:val="30"/>
  </w:num>
  <w:num w:numId="32">
    <w:abstractNumId w:val="58"/>
  </w:num>
  <w:num w:numId="33">
    <w:abstractNumId w:val="47"/>
  </w:num>
  <w:num w:numId="34">
    <w:abstractNumId w:val="26"/>
  </w:num>
  <w:num w:numId="35">
    <w:abstractNumId w:val="12"/>
  </w:num>
  <w:num w:numId="36">
    <w:abstractNumId w:val="38"/>
  </w:num>
  <w:num w:numId="37">
    <w:abstractNumId w:val="0"/>
  </w:num>
  <w:num w:numId="38">
    <w:abstractNumId w:val="1"/>
  </w:num>
  <w:num w:numId="39">
    <w:abstractNumId w:val="2"/>
  </w:num>
  <w:num w:numId="40">
    <w:abstractNumId w:val="3"/>
  </w:num>
  <w:num w:numId="41">
    <w:abstractNumId w:val="8"/>
  </w:num>
  <w:num w:numId="42">
    <w:abstractNumId w:val="4"/>
  </w:num>
  <w:num w:numId="43">
    <w:abstractNumId w:val="5"/>
  </w:num>
  <w:num w:numId="44">
    <w:abstractNumId w:val="6"/>
  </w:num>
  <w:num w:numId="45">
    <w:abstractNumId w:val="7"/>
  </w:num>
  <w:num w:numId="46">
    <w:abstractNumId w:val="9"/>
  </w:num>
  <w:num w:numId="47">
    <w:abstractNumId w:val="53"/>
  </w:num>
  <w:num w:numId="48">
    <w:abstractNumId w:val="22"/>
  </w:num>
  <w:num w:numId="49">
    <w:abstractNumId w:val="44"/>
  </w:num>
  <w:num w:numId="50">
    <w:abstractNumId w:val="32"/>
  </w:num>
  <w:num w:numId="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2"/>
  </w:num>
  <w:num w:numId="58">
    <w:abstractNumId w:val="22"/>
  </w:num>
  <w:num w:numId="59">
    <w:abstractNumId w:val="10"/>
  </w:num>
  <w:num w:numId="60">
    <w:abstractNumId w:val="39"/>
  </w:num>
  <w:num w:numId="61">
    <w:abstractNumId w:val="37"/>
  </w:num>
  <w:num w:numId="62">
    <w:abstractNumId w:val="17"/>
  </w:num>
  <w:num w:numId="63">
    <w:abstractNumId w:val="4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Rohn">
    <w15:presenceInfo w15:providerId="None" w15:userId="Andrew Rohn"/>
  </w15:person>
  <w15:person w15:author="Joseph Kalfus">
    <w15:presenceInfo w15:providerId="AD" w15:userId="S::jkalfus@student.umgc.edu::f001f134-5387-42f0-ac4b-74430492f21e"/>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val="tru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624EC6"/>
    <w:rsid w:val="00000BF4"/>
    <w:rsid w:val="00001B7C"/>
    <w:rsid w:val="000127C6"/>
    <w:rsid w:val="00017DD4"/>
    <w:rsid w:val="00022AF1"/>
    <w:rsid w:val="0003334C"/>
    <w:rsid w:val="000344BB"/>
    <w:rsid w:val="000370A0"/>
    <w:rsid w:val="00037DC2"/>
    <w:rsid w:val="00042FBA"/>
    <w:rsid w:val="000551F0"/>
    <w:rsid w:val="00074CE3"/>
    <w:rsid w:val="0008254D"/>
    <w:rsid w:val="000A1FE8"/>
    <w:rsid w:val="000A6E79"/>
    <w:rsid w:val="000A72C6"/>
    <w:rsid w:val="000B2653"/>
    <w:rsid w:val="000D37DC"/>
    <w:rsid w:val="000D79F7"/>
    <w:rsid w:val="000E0B2F"/>
    <w:rsid w:val="000E148C"/>
    <w:rsid w:val="000E1586"/>
    <w:rsid w:val="000E202B"/>
    <w:rsid w:val="000E3D48"/>
    <w:rsid w:val="000E4385"/>
    <w:rsid w:val="000E632F"/>
    <w:rsid w:val="000F3C0F"/>
    <w:rsid w:val="000F56E5"/>
    <w:rsid w:val="000F5E57"/>
    <w:rsid w:val="00107C09"/>
    <w:rsid w:val="001145B1"/>
    <w:rsid w:val="00120999"/>
    <w:rsid w:val="00124BAD"/>
    <w:rsid w:val="00131FF0"/>
    <w:rsid w:val="00135A20"/>
    <w:rsid w:val="0013650D"/>
    <w:rsid w:val="0014526E"/>
    <w:rsid w:val="001563EF"/>
    <w:rsid w:val="00156E79"/>
    <w:rsid w:val="00167305"/>
    <w:rsid w:val="0016752C"/>
    <w:rsid w:val="00186CE2"/>
    <w:rsid w:val="00192FFD"/>
    <w:rsid w:val="001978F6"/>
    <w:rsid w:val="001A250E"/>
    <w:rsid w:val="001A2741"/>
    <w:rsid w:val="001A748E"/>
    <w:rsid w:val="001B63D2"/>
    <w:rsid w:val="001C07DB"/>
    <w:rsid w:val="001C73EB"/>
    <w:rsid w:val="001D0BA7"/>
    <w:rsid w:val="001E52C8"/>
    <w:rsid w:val="001E6541"/>
    <w:rsid w:val="00204895"/>
    <w:rsid w:val="00210B94"/>
    <w:rsid w:val="002156A7"/>
    <w:rsid w:val="00215A49"/>
    <w:rsid w:val="00217DDB"/>
    <w:rsid w:val="002205DC"/>
    <w:rsid w:val="002223B6"/>
    <w:rsid w:val="00227FFC"/>
    <w:rsid w:val="002328B0"/>
    <w:rsid w:val="00233CB7"/>
    <w:rsid w:val="00234085"/>
    <w:rsid w:val="00236CF2"/>
    <w:rsid w:val="00250BD3"/>
    <w:rsid w:val="00251AE5"/>
    <w:rsid w:val="0025719A"/>
    <w:rsid w:val="002703FB"/>
    <w:rsid w:val="00287BDB"/>
    <w:rsid w:val="00295E23"/>
    <w:rsid w:val="002A0D2A"/>
    <w:rsid w:val="002A4C10"/>
    <w:rsid w:val="002B653D"/>
    <w:rsid w:val="002C0007"/>
    <w:rsid w:val="002C0E79"/>
    <w:rsid w:val="002C4854"/>
    <w:rsid w:val="002C7D80"/>
    <w:rsid w:val="002E0808"/>
    <w:rsid w:val="002E489B"/>
    <w:rsid w:val="002E4DE7"/>
    <w:rsid w:val="002E5512"/>
    <w:rsid w:val="002E774A"/>
    <w:rsid w:val="002F7CFC"/>
    <w:rsid w:val="00304274"/>
    <w:rsid w:val="0032500B"/>
    <w:rsid w:val="0033075E"/>
    <w:rsid w:val="0033376F"/>
    <w:rsid w:val="003404A3"/>
    <w:rsid w:val="00340BAC"/>
    <w:rsid w:val="003474C7"/>
    <w:rsid w:val="00351DC4"/>
    <w:rsid w:val="00360157"/>
    <w:rsid w:val="003602B4"/>
    <w:rsid w:val="003602EF"/>
    <w:rsid w:val="00360A3E"/>
    <w:rsid w:val="00361567"/>
    <w:rsid w:val="00375468"/>
    <w:rsid w:val="00385075"/>
    <w:rsid w:val="0039171F"/>
    <w:rsid w:val="0039406C"/>
    <w:rsid w:val="00395A5C"/>
    <w:rsid w:val="003A5441"/>
    <w:rsid w:val="003B1EF8"/>
    <w:rsid w:val="003C7D33"/>
    <w:rsid w:val="003D38D5"/>
    <w:rsid w:val="003E2044"/>
    <w:rsid w:val="003E2308"/>
    <w:rsid w:val="003E61FC"/>
    <w:rsid w:val="003F2D9B"/>
    <w:rsid w:val="003F76E4"/>
    <w:rsid w:val="0040683D"/>
    <w:rsid w:val="00407534"/>
    <w:rsid w:val="004108A0"/>
    <w:rsid w:val="004253DD"/>
    <w:rsid w:val="00427BC4"/>
    <w:rsid w:val="0043437D"/>
    <w:rsid w:val="00454924"/>
    <w:rsid w:val="00481878"/>
    <w:rsid w:val="004866E5"/>
    <w:rsid w:val="00487549"/>
    <w:rsid w:val="00494AB0"/>
    <w:rsid w:val="004A1EA0"/>
    <w:rsid w:val="004A3760"/>
    <w:rsid w:val="004A743D"/>
    <w:rsid w:val="004ACF5D"/>
    <w:rsid w:val="004C0663"/>
    <w:rsid w:val="004C37AF"/>
    <w:rsid w:val="004E21FC"/>
    <w:rsid w:val="004E2D25"/>
    <w:rsid w:val="004E42A5"/>
    <w:rsid w:val="004E7494"/>
    <w:rsid w:val="004F414E"/>
    <w:rsid w:val="00502E0B"/>
    <w:rsid w:val="00512C91"/>
    <w:rsid w:val="0053115A"/>
    <w:rsid w:val="005322E6"/>
    <w:rsid w:val="0054124A"/>
    <w:rsid w:val="005439B9"/>
    <w:rsid w:val="005608B4"/>
    <w:rsid w:val="005628CD"/>
    <w:rsid w:val="00562B42"/>
    <w:rsid w:val="0056398E"/>
    <w:rsid w:val="00573130"/>
    <w:rsid w:val="005817CB"/>
    <w:rsid w:val="005A30CE"/>
    <w:rsid w:val="005B1236"/>
    <w:rsid w:val="005B18B5"/>
    <w:rsid w:val="005D46F6"/>
    <w:rsid w:val="005D61E7"/>
    <w:rsid w:val="005E1A60"/>
    <w:rsid w:val="005E1CAC"/>
    <w:rsid w:val="005E5A42"/>
    <w:rsid w:val="005F3DB7"/>
    <w:rsid w:val="005F70CA"/>
    <w:rsid w:val="00600BE0"/>
    <w:rsid w:val="006141B9"/>
    <w:rsid w:val="00614565"/>
    <w:rsid w:val="00617BC5"/>
    <w:rsid w:val="0062199A"/>
    <w:rsid w:val="006327BB"/>
    <w:rsid w:val="00640EF0"/>
    <w:rsid w:val="00642194"/>
    <w:rsid w:val="00645340"/>
    <w:rsid w:val="00646CD7"/>
    <w:rsid w:val="006534AE"/>
    <w:rsid w:val="006626CD"/>
    <w:rsid w:val="00667CED"/>
    <w:rsid w:val="006B453A"/>
    <w:rsid w:val="006B7384"/>
    <w:rsid w:val="006C18B3"/>
    <w:rsid w:val="006E02C9"/>
    <w:rsid w:val="006E0A24"/>
    <w:rsid w:val="006E21AA"/>
    <w:rsid w:val="006F0986"/>
    <w:rsid w:val="006F50BC"/>
    <w:rsid w:val="0070173F"/>
    <w:rsid w:val="007043FD"/>
    <w:rsid w:val="0071027D"/>
    <w:rsid w:val="00711C51"/>
    <w:rsid w:val="00721044"/>
    <w:rsid w:val="0072595A"/>
    <w:rsid w:val="0072775B"/>
    <w:rsid w:val="00732711"/>
    <w:rsid w:val="007329C2"/>
    <w:rsid w:val="0073754C"/>
    <w:rsid w:val="0074103B"/>
    <w:rsid w:val="007502E6"/>
    <w:rsid w:val="007518A6"/>
    <w:rsid w:val="0076335E"/>
    <w:rsid w:val="00766D4A"/>
    <w:rsid w:val="00767F75"/>
    <w:rsid w:val="00785A22"/>
    <w:rsid w:val="00796660"/>
    <w:rsid w:val="00796DD9"/>
    <w:rsid w:val="00797AF1"/>
    <w:rsid w:val="007A187B"/>
    <w:rsid w:val="007B26DC"/>
    <w:rsid w:val="007C5701"/>
    <w:rsid w:val="007D0497"/>
    <w:rsid w:val="007D04BF"/>
    <w:rsid w:val="007D115D"/>
    <w:rsid w:val="007D298D"/>
    <w:rsid w:val="007D5D26"/>
    <w:rsid w:val="007E468E"/>
    <w:rsid w:val="007E66C2"/>
    <w:rsid w:val="007F51B0"/>
    <w:rsid w:val="007F74C2"/>
    <w:rsid w:val="00815E41"/>
    <w:rsid w:val="00822910"/>
    <w:rsid w:val="00842A14"/>
    <w:rsid w:val="00852D5B"/>
    <w:rsid w:val="00853257"/>
    <w:rsid w:val="00862524"/>
    <w:rsid w:val="00867A42"/>
    <w:rsid w:val="00886069"/>
    <w:rsid w:val="00887A4D"/>
    <w:rsid w:val="008A1CC7"/>
    <w:rsid w:val="008B3A89"/>
    <w:rsid w:val="008B3BB5"/>
    <w:rsid w:val="008B6782"/>
    <w:rsid w:val="008D2C99"/>
    <w:rsid w:val="008D6C84"/>
    <w:rsid w:val="008F09DE"/>
    <w:rsid w:val="008F195C"/>
    <w:rsid w:val="0090348D"/>
    <w:rsid w:val="00904F1B"/>
    <w:rsid w:val="0090554E"/>
    <w:rsid w:val="009062DA"/>
    <w:rsid w:val="00910FBB"/>
    <w:rsid w:val="00914CBC"/>
    <w:rsid w:val="00921232"/>
    <w:rsid w:val="00922F64"/>
    <w:rsid w:val="0092B458"/>
    <w:rsid w:val="00942ECE"/>
    <w:rsid w:val="00951E4E"/>
    <w:rsid w:val="00956AA6"/>
    <w:rsid w:val="0096386C"/>
    <w:rsid w:val="00964768"/>
    <w:rsid w:val="00980982"/>
    <w:rsid w:val="0099076C"/>
    <w:rsid w:val="009A0C36"/>
    <w:rsid w:val="009B423C"/>
    <w:rsid w:val="009B46FA"/>
    <w:rsid w:val="009B7AEA"/>
    <w:rsid w:val="009BC127"/>
    <w:rsid w:val="009C120F"/>
    <w:rsid w:val="009D65A4"/>
    <w:rsid w:val="009E01E1"/>
    <w:rsid w:val="009E3D8E"/>
    <w:rsid w:val="009F22E9"/>
    <w:rsid w:val="009F3BAA"/>
    <w:rsid w:val="009F5280"/>
    <w:rsid w:val="00A007A8"/>
    <w:rsid w:val="00A20F34"/>
    <w:rsid w:val="00A24BCB"/>
    <w:rsid w:val="00A252C6"/>
    <w:rsid w:val="00A3213F"/>
    <w:rsid w:val="00A43BCA"/>
    <w:rsid w:val="00A44020"/>
    <w:rsid w:val="00A60C7D"/>
    <w:rsid w:val="00A72316"/>
    <w:rsid w:val="00A733F1"/>
    <w:rsid w:val="00A81751"/>
    <w:rsid w:val="00A902EC"/>
    <w:rsid w:val="00A935AC"/>
    <w:rsid w:val="00A9489A"/>
    <w:rsid w:val="00A97856"/>
    <w:rsid w:val="00AB08AA"/>
    <w:rsid w:val="00AB243B"/>
    <w:rsid w:val="00AC1AC6"/>
    <w:rsid w:val="00AC2857"/>
    <w:rsid w:val="00AC2D1F"/>
    <w:rsid w:val="00AC602F"/>
    <w:rsid w:val="00AD22C9"/>
    <w:rsid w:val="00B07347"/>
    <w:rsid w:val="00B10ABC"/>
    <w:rsid w:val="00B13447"/>
    <w:rsid w:val="00B15D02"/>
    <w:rsid w:val="00B15D28"/>
    <w:rsid w:val="00B16F6A"/>
    <w:rsid w:val="00B21102"/>
    <w:rsid w:val="00B21329"/>
    <w:rsid w:val="00B26AB3"/>
    <w:rsid w:val="00B32AAF"/>
    <w:rsid w:val="00B35FBF"/>
    <w:rsid w:val="00B364EA"/>
    <w:rsid w:val="00B43900"/>
    <w:rsid w:val="00B51E1E"/>
    <w:rsid w:val="00B55C6D"/>
    <w:rsid w:val="00B57BFE"/>
    <w:rsid w:val="00B60B0F"/>
    <w:rsid w:val="00B83D4F"/>
    <w:rsid w:val="00B917A6"/>
    <w:rsid w:val="00B963E2"/>
    <w:rsid w:val="00BA09DF"/>
    <w:rsid w:val="00BA4104"/>
    <w:rsid w:val="00BC2CE7"/>
    <w:rsid w:val="00BE264A"/>
    <w:rsid w:val="00BF2B1A"/>
    <w:rsid w:val="00C04E87"/>
    <w:rsid w:val="00C05E9F"/>
    <w:rsid w:val="00C15990"/>
    <w:rsid w:val="00C21FF9"/>
    <w:rsid w:val="00C25955"/>
    <w:rsid w:val="00C3223E"/>
    <w:rsid w:val="00C5293C"/>
    <w:rsid w:val="00C53801"/>
    <w:rsid w:val="00C54612"/>
    <w:rsid w:val="00C71A9E"/>
    <w:rsid w:val="00C726C3"/>
    <w:rsid w:val="00C7476F"/>
    <w:rsid w:val="00C7478C"/>
    <w:rsid w:val="00C80129"/>
    <w:rsid w:val="00C83587"/>
    <w:rsid w:val="00C8682B"/>
    <w:rsid w:val="00CA0F9A"/>
    <w:rsid w:val="00CA460B"/>
    <w:rsid w:val="00CA512B"/>
    <w:rsid w:val="00CA6FA5"/>
    <w:rsid w:val="00CC59FA"/>
    <w:rsid w:val="00CD1CD7"/>
    <w:rsid w:val="00CD48AE"/>
    <w:rsid w:val="00CE61D1"/>
    <w:rsid w:val="00CF072A"/>
    <w:rsid w:val="00CF172A"/>
    <w:rsid w:val="00D00368"/>
    <w:rsid w:val="00D02203"/>
    <w:rsid w:val="00D1411A"/>
    <w:rsid w:val="00D25E01"/>
    <w:rsid w:val="00D27954"/>
    <w:rsid w:val="00D31272"/>
    <w:rsid w:val="00D367D8"/>
    <w:rsid w:val="00D4328B"/>
    <w:rsid w:val="00D759B5"/>
    <w:rsid w:val="00D77BA2"/>
    <w:rsid w:val="00D80CE8"/>
    <w:rsid w:val="00D84968"/>
    <w:rsid w:val="00D86E80"/>
    <w:rsid w:val="00DA3802"/>
    <w:rsid w:val="00DB3944"/>
    <w:rsid w:val="00DC1FCE"/>
    <w:rsid w:val="00DC5622"/>
    <w:rsid w:val="00DD6AF8"/>
    <w:rsid w:val="00E0107C"/>
    <w:rsid w:val="00E01689"/>
    <w:rsid w:val="00E05964"/>
    <w:rsid w:val="00E075A5"/>
    <w:rsid w:val="00E14FE3"/>
    <w:rsid w:val="00E2331B"/>
    <w:rsid w:val="00E23729"/>
    <w:rsid w:val="00E447FD"/>
    <w:rsid w:val="00E5646A"/>
    <w:rsid w:val="00E57AF4"/>
    <w:rsid w:val="00E62578"/>
    <w:rsid w:val="00E671BC"/>
    <w:rsid w:val="00E73ACE"/>
    <w:rsid w:val="00E753E1"/>
    <w:rsid w:val="00E82FF5"/>
    <w:rsid w:val="00E92550"/>
    <w:rsid w:val="00EA46FF"/>
    <w:rsid w:val="00EB1BE3"/>
    <w:rsid w:val="00EB39DF"/>
    <w:rsid w:val="00EC1DA7"/>
    <w:rsid w:val="00EE5F40"/>
    <w:rsid w:val="00F06E2F"/>
    <w:rsid w:val="00F10B8A"/>
    <w:rsid w:val="00F139E7"/>
    <w:rsid w:val="00F14C83"/>
    <w:rsid w:val="00F1673B"/>
    <w:rsid w:val="00F232C2"/>
    <w:rsid w:val="00F35BF0"/>
    <w:rsid w:val="00F35D21"/>
    <w:rsid w:val="00F41D54"/>
    <w:rsid w:val="00F431A6"/>
    <w:rsid w:val="00F55FA7"/>
    <w:rsid w:val="00F6619C"/>
    <w:rsid w:val="00F74037"/>
    <w:rsid w:val="00FA79E2"/>
    <w:rsid w:val="00FB0841"/>
    <w:rsid w:val="00FB54C1"/>
    <w:rsid w:val="00FC5395"/>
    <w:rsid w:val="00FD597D"/>
    <w:rsid w:val="00FE5E9B"/>
    <w:rsid w:val="0128736F"/>
    <w:rsid w:val="015C9CD3"/>
    <w:rsid w:val="01716AE3"/>
    <w:rsid w:val="0197F322"/>
    <w:rsid w:val="01C6C742"/>
    <w:rsid w:val="02611673"/>
    <w:rsid w:val="02D19962"/>
    <w:rsid w:val="02EB15D4"/>
    <w:rsid w:val="038EA04E"/>
    <w:rsid w:val="03A60619"/>
    <w:rsid w:val="04277847"/>
    <w:rsid w:val="04787CF6"/>
    <w:rsid w:val="04E98889"/>
    <w:rsid w:val="0523516B"/>
    <w:rsid w:val="056A7DDE"/>
    <w:rsid w:val="05D7CC3C"/>
    <w:rsid w:val="05E0E92A"/>
    <w:rsid w:val="06077DC7"/>
    <w:rsid w:val="06CBAA0E"/>
    <w:rsid w:val="07250FCE"/>
    <w:rsid w:val="07317C55"/>
    <w:rsid w:val="07328D9A"/>
    <w:rsid w:val="07586676"/>
    <w:rsid w:val="0760EA09"/>
    <w:rsid w:val="07A22F4D"/>
    <w:rsid w:val="07A50A85"/>
    <w:rsid w:val="082E26DD"/>
    <w:rsid w:val="0853BAD6"/>
    <w:rsid w:val="08C6A658"/>
    <w:rsid w:val="08F644A1"/>
    <w:rsid w:val="0922A886"/>
    <w:rsid w:val="0940DAE6"/>
    <w:rsid w:val="09AF8732"/>
    <w:rsid w:val="09CDC777"/>
    <w:rsid w:val="0A1D18ED"/>
    <w:rsid w:val="0AE0441D"/>
    <w:rsid w:val="0AE81843"/>
    <w:rsid w:val="0B4BABF2"/>
    <w:rsid w:val="0B704AF0"/>
    <w:rsid w:val="0B8625BB"/>
    <w:rsid w:val="0C062D0F"/>
    <w:rsid w:val="0C2BBEE3"/>
    <w:rsid w:val="0C713114"/>
    <w:rsid w:val="0C83E8A4"/>
    <w:rsid w:val="0CA87BE5"/>
    <w:rsid w:val="0D0D0DDA"/>
    <w:rsid w:val="0D807B4E"/>
    <w:rsid w:val="0DA3B47F"/>
    <w:rsid w:val="0DDF8E2A"/>
    <w:rsid w:val="0DFD7D12"/>
    <w:rsid w:val="0E1FB905"/>
    <w:rsid w:val="0E5BE434"/>
    <w:rsid w:val="0E8CD1D8"/>
    <w:rsid w:val="0EF0BCE1"/>
    <w:rsid w:val="0F848BD8"/>
    <w:rsid w:val="0FCD01E9"/>
    <w:rsid w:val="0FD98EAE"/>
    <w:rsid w:val="0FFF8003"/>
    <w:rsid w:val="10357000"/>
    <w:rsid w:val="1065D867"/>
    <w:rsid w:val="10AF4C59"/>
    <w:rsid w:val="10E10F05"/>
    <w:rsid w:val="10FD5EC3"/>
    <w:rsid w:val="1109F466"/>
    <w:rsid w:val="119B5064"/>
    <w:rsid w:val="122D8CB5"/>
    <w:rsid w:val="124900E6"/>
    <w:rsid w:val="12529620"/>
    <w:rsid w:val="1269E3AE"/>
    <w:rsid w:val="129731A4"/>
    <w:rsid w:val="12AD03CB"/>
    <w:rsid w:val="12F1B57C"/>
    <w:rsid w:val="135329C2"/>
    <w:rsid w:val="136E8AB1"/>
    <w:rsid w:val="138040E9"/>
    <w:rsid w:val="13D6DA23"/>
    <w:rsid w:val="13D73D56"/>
    <w:rsid w:val="13E3A904"/>
    <w:rsid w:val="13FDF9A4"/>
    <w:rsid w:val="141E801A"/>
    <w:rsid w:val="1445C605"/>
    <w:rsid w:val="147034A6"/>
    <w:rsid w:val="14CA5563"/>
    <w:rsid w:val="1510C4D8"/>
    <w:rsid w:val="15513B28"/>
    <w:rsid w:val="156D0659"/>
    <w:rsid w:val="1582BD7C"/>
    <w:rsid w:val="1640A649"/>
    <w:rsid w:val="16ED0B89"/>
    <w:rsid w:val="17022169"/>
    <w:rsid w:val="17036BFB"/>
    <w:rsid w:val="171C7209"/>
    <w:rsid w:val="174ED95E"/>
    <w:rsid w:val="17701A51"/>
    <w:rsid w:val="177E470C"/>
    <w:rsid w:val="17CDA579"/>
    <w:rsid w:val="1811F665"/>
    <w:rsid w:val="18FA1CE0"/>
    <w:rsid w:val="19844C6B"/>
    <w:rsid w:val="1A0414B1"/>
    <w:rsid w:val="1A1DD184"/>
    <w:rsid w:val="1AAEFF56"/>
    <w:rsid w:val="1AC96CE2"/>
    <w:rsid w:val="1B28C89A"/>
    <w:rsid w:val="1B69A4B9"/>
    <w:rsid w:val="1BA393D6"/>
    <w:rsid w:val="1BB6178C"/>
    <w:rsid w:val="1BF6E7F2"/>
    <w:rsid w:val="1CA4784F"/>
    <w:rsid w:val="1CE3A61F"/>
    <w:rsid w:val="1CFACAAB"/>
    <w:rsid w:val="1CFE422D"/>
    <w:rsid w:val="1D1AC0C4"/>
    <w:rsid w:val="1D3A9CD3"/>
    <w:rsid w:val="1D93A113"/>
    <w:rsid w:val="1DCD7E3E"/>
    <w:rsid w:val="1E01CC46"/>
    <w:rsid w:val="1E17EA59"/>
    <w:rsid w:val="1E4F908B"/>
    <w:rsid w:val="1E563F9A"/>
    <w:rsid w:val="1EDFA72D"/>
    <w:rsid w:val="1EF80E57"/>
    <w:rsid w:val="1F22FDBC"/>
    <w:rsid w:val="1F2F7174"/>
    <w:rsid w:val="1F3C7CE5"/>
    <w:rsid w:val="1F470F53"/>
    <w:rsid w:val="1F5AB031"/>
    <w:rsid w:val="1FD492D8"/>
    <w:rsid w:val="2039076D"/>
    <w:rsid w:val="203CBC6C"/>
    <w:rsid w:val="207049B7"/>
    <w:rsid w:val="20735D48"/>
    <w:rsid w:val="20C57023"/>
    <w:rsid w:val="20CB41D5"/>
    <w:rsid w:val="21101608"/>
    <w:rsid w:val="2118EA15"/>
    <w:rsid w:val="215722F2"/>
    <w:rsid w:val="2211746C"/>
    <w:rsid w:val="224AA26C"/>
    <w:rsid w:val="22671236"/>
    <w:rsid w:val="22A20FDA"/>
    <w:rsid w:val="22A3D560"/>
    <w:rsid w:val="231AFF65"/>
    <w:rsid w:val="2351BF60"/>
    <w:rsid w:val="23A7EA79"/>
    <w:rsid w:val="23FCF69D"/>
    <w:rsid w:val="24472350"/>
    <w:rsid w:val="244FCE64"/>
    <w:rsid w:val="245A20C6"/>
    <w:rsid w:val="247F6452"/>
    <w:rsid w:val="24EE9E2F"/>
    <w:rsid w:val="24FE984D"/>
    <w:rsid w:val="25A53D62"/>
    <w:rsid w:val="25BA8B01"/>
    <w:rsid w:val="25C4FA37"/>
    <w:rsid w:val="25DB7622"/>
    <w:rsid w:val="264A444D"/>
    <w:rsid w:val="26F2A698"/>
    <w:rsid w:val="271A0050"/>
    <w:rsid w:val="271B6804"/>
    <w:rsid w:val="274A63A2"/>
    <w:rsid w:val="27704112"/>
    <w:rsid w:val="280C0826"/>
    <w:rsid w:val="282AB8F6"/>
    <w:rsid w:val="287B5B9C"/>
    <w:rsid w:val="28A3109F"/>
    <w:rsid w:val="28DBECEC"/>
    <w:rsid w:val="28E63403"/>
    <w:rsid w:val="28F08B21"/>
    <w:rsid w:val="29624EC6"/>
    <w:rsid w:val="29627901"/>
    <w:rsid w:val="296E8F6A"/>
    <w:rsid w:val="29A952BA"/>
    <w:rsid w:val="2A433153"/>
    <w:rsid w:val="2A532A0C"/>
    <w:rsid w:val="2A820464"/>
    <w:rsid w:val="2AB4A93C"/>
    <w:rsid w:val="2ACFBBD4"/>
    <w:rsid w:val="2B2392C0"/>
    <w:rsid w:val="2BA58DD8"/>
    <w:rsid w:val="2C1F2F9E"/>
    <w:rsid w:val="2C399461"/>
    <w:rsid w:val="2CE762D5"/>
    <w:rsid w:val="2D12F246"/>
    <w:rsid w:val="2D48BFBF"/>
    <w:rsid w:val="2D85BAB6"/>
    <w:rsid w:val="2D8D0681"/>
    <w:rsid w:val="2DAA3BBF"/>
    <w:rsid w:val="2DCC965C"/>
    <w:rsid w:val="2F395AE8"/>
    <w:rsid w:val="2F460C20"/>
    <w:rsid w:val="2F5B076C"/>
    <w:rsid w:val="2FC4D13D"/>
    <w:rsid w:val="2FFFBAB7"/>
    <w:rsid w:val="30127CE2"/>
    <w:rsid w:val="3017C03A"/>
    <w:rsid w:val="30316AAB"/>
    <w:rsid w:val="30673C8E"/>
    <w:rsid w:val="30E96D47"/>
    <w:rsid w:val="31602B42"/>
    <w:rsid w:val="3170F1D8"/>
    <w:rsid w:val="317F5385"/>
    <w:rsid w:val="31C66166"/>
    <w:rsid w:val="31CD3B0C"/>
    <w:rsid w:val="32102636"/>
    <w:rsid w:val="323B8EA2"/>
    <w:rsid w:val="3282B6C9"/>
    <w:rsid w:val="32BA8730"/>
    <w:rsid w:val="32FB2698"/>
    <w:rsid w:val="32FDDDE5"/>
    <w:rsid w:val="3394D4D6"/>
    <w:rsid w:val="33C76E01"/>
    <w:rsid w:val="33E9AA79"/>
    <w:rsid w:val="34A53A16"/>
    <w:rsid w:val="34B44201"/>
    <w:rsid w:val="34D888AF"/>
    <w:rsid w:val="34F38D07"/>
    <w:rsid w:val="351E2779"/>
    <w:rsid w:val="3530E584"/>
    <w:rsid w:val="3576D892"/>
    <w:rsid w:val="35E41D32"/>
    <w:rsid w:val="364AFFF8"/>
    <w:rsid w:val="365A7715"/>
    <w:rsid w:val="36A899B5"/>
    <w:rsid w:val="36DAC0B5"/>
    <w:rsid w:val="37582D32"/>
    <w:rsid w:val="37A3EA52"/>
    <w:rsid w:val="37A5A9F9"/>
    <w:rsid w:val="37C80755"/>
    <w:rsid w:val="37CE7F2F"/>
    <w:rsid w:val="3800DAAE"/>
    <w:rsid w:val="392E3BB2"/>
    <w:rsid w:val="3941D3E3"/>
    <w:rsid w:val="398E7825"/>
    <w:rsid w:val="39E00FF9"/>
    <w:rsid w:val="3ABFBE61"/>
    <w:rsid w:val="3B6A2C70"/>
    <w:rsid w:val="3C0EF44B"/>
    <w:rsid w:val="3C10FE4D"/>
    <w:rsid w:val="3C16ECA4"/>
    <w:rsid w:val="3C4BFBCB"/>
    <w:rsid w:val="3C68C8F6"/>
    <w:rsid w:val="3C996B43"/>
    <w:rsid w:val="3D3B7606"/>
    <w:rsid w:val="3D4B97DC"/>
    <w:rsid w:val="3D9DC337"/>
    <w:rsid w:val="3DAE5081"/>
    <w:rsid w:val="3E0D6D16"/>
    <w:rsid w:val="3E195E6E"/>
    <w:rsid w:val="3E22CECF"/>
    <w:rsid w:val="3EF56FC8"/>
    <w:rsid w:val="3F189B6C"/>
    <w:rsid w:val="3F23C98D"/>
    <w:rsid w:val="3F445F66"/>
    <w:rsid w:val="3F7ADA3F"/>
    <w:rsid w:val="3F80839A"/>
    <w:rsid w:val="3F8B88FC"/>
    <w:rsid w:val="3FC58050"/>
    <w:rsid w:val="406C75AA"/>
    <w:rsid w:val="4093FE0D"/>
    <w:rsid w:val="410AAAC3"/>
    <w:rsid w:val="411BA599"/>
    <w:rsid w:val="4136D1C7"/>
    <w:rsid w:val="415EB950"/>
    <w:rsid w:val="417D95A5"/>
    <w:rsid w:val="41A2E75A"/>
    <w:rsid w:val="41C331A6"/>
    <w:rsid w:val="426DD814"/>
    <w:rsid w:val="42AA9BD9"/>
    <w:rsid w:val="42B27EF0"/>
    <w:rsid w:val="42D923B1"/>
    <w:rsid w:val="43241BDE"/>
    <w:rsid w:val="43325288"/>
    <w:rsid w:val="433AB145"/>
    <w:rsid w:val="436DF460"/>
    <w:rsid w:val="43B0142E"/>
    <w:rsid w:val="4400ED83"/>
    <w:rsid w:val="4459C9CD"/>
    <w:rsid w:val="447E262A"/>
    <w:rsid w:val="44DE6DC1"/>
    <w:rsid w:val="450A3BA3"/>
    <w:rsid w:val="454A3C0F"/>
    <w:rsid w:val="454F2830"/>
    <w:rsid w:val="45613862"/>
    <w:rsid w:val="45CBD316"/>
    <w:rsid w:val="4622F853"/>
    <w:rsid w:val="4641818C"/>
    <w:rsid w:val="46A59522"/>
    <w:rsid w:val="46FA97F8"/>
    <w:rsid w:val="4713C055"/>
    <w:rsid w:val="48097646"/>
    <w:rsid w:val="48AFA2BB"/>
    <w:rsid w:val="48C507ED"/>
    <w:rsid w:val="48CE58C0"/>
    <w:rsid w:val="48DD3606"/>
    <w:rsid w:val="49311113"/>
    <w:rsid w:val="4938628F"/>
    <w:rsid w:val="49433B29"/>
    <w:rsid w:val="4994470D"/>
    <w:rsid w:val="49DD35E4"/>
    <w:rsid w:val="49EA9164"/>
    <w:rsid w:val="49EDA212"/>
    <w:rsid w:val="49F65E41"/>
    <w:rsid w:val="4A3238BA"/>
    <w:rsid w:val="4ACB9703"/>
    <w:rsid w:val="4AF05A42"/>
    <w:rsid w:val="4AF28551"/>
    <w:rsid w:val="4B276DE5"/>
    <w:rsid w:val="4B511E4A"/>
    <w:rsid w:val="4BDD2394"/>
    <w:rsid w:val="4BE4116B"/>
    <w:rsid w:val="4BE9647C"/>
    <w:rsid w:val="4C3CF7EA"/>
    <w:rsid w:val="4C5CFDBD"/>
    <w:rsid w:val="4CC0F691"/>
    <w:rsid w:val="4CD74D61"/>
    <w:rsid w:val="4CE2A60D"/>
    <w:rsid w:val="4CFDCA1D"/>
    <w:rsid w:val="4CFF2C91"/>
    <w:rsid w:val="4D35FE79"/>
    <w:rsid w:val="4D4DEFCB"/>
    <w:rsid w:val="4DD985C6"/>
    <w:rsid w:val="4DEBDA88"/>
    <w:rsid w:val="4DFC7E1C"/>
    <w:rsid w:val="4E95815C"/>
    <w:rsid w:val="4F475154"/>
    <w:rsid w:val="4F57A4E8"/>
    <w:rsid w:val="4F76AB4F"/>
    <w:rsid w:val="4F9C7C74"/>
    <w:rsid w:val="50049AA7"/>
    <w:rsid w:val="50B8B61B"/>
    <w:rsid w:val="5114C9F5"/>
    <w:rsid w:val="51EFB674"/>
    <w:rsid w:val="51F5CE81"/>
    <w:rsid w:val="52389297"/>
    <w:rsid w:val="52671CC4"/>
    <w:rsid w:val="5281580E"/>
    <w:rsid w:val="52A387E0"/>
    <w:rsid w:val="52B0AC78"/>
    <w:rsid w:val="52BECAFC"/>
    <w:rsid w:val="52DDF2C4"/>
    <w:rsid w:val="536DED78"/>
    <w:rsid w:val="539FF82E"/>
    <w:rsid w:val="53BF26E8"/>
    <w:rsid w:val="53DB59F5"/>
    <w:rsid w:val="53E24A61"/>
    <w:rsid w:val="545D8A7D"/>
    <w:rsid w:val="54B0B241"/>
    <w:rsid w:val="54B2D8C1"/>
    <w:rsid w:val="54BEE36D"/>
    <w:rsid w:val="550E705B"/>
    <w:rsid w:val="55325824"/>
    <w:rsid w:val="5563B08A"/>
    <w:rsid w:val="558AFF7B"/>
    <w:rsid w:val="55AC1463"/>
    <w:rsid w:val="55CB4F74"/>
    <w:rsid w:val="5613AB7E"/>
    <w:rsid w:val="564AB15F"/>
    <w:rsid w:val="56A4AC63"/>
    <w:rsid w:val="56AC3F7E"/>
    <w:rsid w:val="56AD5A8B"/>
    <w:rsid w:val="575036F1"/>
    <w:rsid w:val="57E73285"/>
    <w:rsid w:val="58485D4F"/>
    <w:rsid w:val="58B6D2E8"/>
    <w:rsid w:val="58D74F5B"/>
    <w:rsid w:val="59A14C58"/>
    <w:rsid w:val="5A0D2C6E"/>
    <w:rsid w:val="5AC60733"/>
    <w:rsid w:val="5AD3420B"/>
    <w:rsid w:val="5B053EA2"/>
    <w:rsid w:val="5B14BC66"/>
    <w:rsid w:val="5B5606AB"/>
    <w:rsid w:val="5B560F28"/>
    <w:rsid w:val="5BADB3B6"/>
    <w:rsid w:val="5BFD5228"/>
    <w:rsid w:val="5DADF8BF"/>
    <w:rsid w:val="5DB67BE5"/>
    <w:rsid w:val="5DE648FB"/>
    <w:rsid w:val="5E1FCB08"/>
    <w:rsid w:val="5E2F6CE8"/>
    <w:rsid w:val="5EDF6EA1"/>
    <w:rsid w:val="5F5988A6"/>
    <w:rsid w:val="5F75869F"/>
    <w:rsid w:val="5FB93456"/>
    <w:rsid w:val="60598303"/>
    <w:rsid w:val="60AF0F6B"/>
    <w:rsid w:val="60AF78D3"/>
    <w:rsid w:val="60DAF0EA"/>
    <w:rsid w:val="60DD051E"/>
    <w:rsid w:val="61250873"/>
    <w:rsid w:val="6126293F"/>
    <w:rsid w:val="619811C9"/>
    <w:rsid w:val="61A3EFB2"/>
    <w:rsid w:val="61A553FB"/>
    <w:rsid w:val="623691ED"/>
    <w:rsid w:val="625B5BEF"/>
    <w:rsid w:val="62D65D99"/>
    <w:rsid w:val="62E0F3AF"/>
    <w:rsid w:val="630E0E8A"/>
    <w:rsid w:val="632C430C"/>
    <w:rsid w:val="642CF9C9"/>
    <w:rsid w:val="645D9276"/>
    <w:rsid w:val="646AFA14"/>
    <w:rsid w:val="6496C8A6"/>
    <w:rsid w:val="6498AFD1"/>
    <w:rsid w:val="6564821A"/>
    <w:rsid w:val="6579D454"/>
    <w:rsid w:val="657FBE09"/>
    <w:rsid w:val="6583F8EA"/>
    <w:rsid w:val="6593563A"/>
    <w:rsid w:val="65B991BC"/>
    <w:rsid w:val="661B7AA5"/>
    <w:rsid w:val="6640F258"/>
    <w:rsid w:val="66ABA61D"/>
    <w:rsid w:val="66B643ED"/>
    <w:rsid w:val="67263EEB"/>
    <w:rsid w:val="674D58B3"/>
    <w:rsid w:val="674F1D39"/>
    <w:rsid w:val="675CF2CA"/>
    <w:rsid w:val="676037F3"/>
    <w:rsid w:val="676C8811"/>
    <w:rsid w:val="67EA79DF"/>
    <w:rsid w:val="67F127FC"/>
    <w:rsid w:val="686DD3F2"/>
    <w:rsid w:val="687CA42C"/>
    <w:rsid w:val="68976FE4"/>
    <w:rsid w:val="68CA9D73"/>
    <w:rsid w:val="68E8AF93"/>
    <w:rsid w:val="68EAED9A"/>
    <w:rsid w:val="69B6AEB7"/>
    <w:rsid w:val="6A37F33D"/>
    <w:rsid w:val="6A415867"/>
    <w:rsid w:val="6A66C75D"/>
    <w:rsid w:val="6A799C46"/>
    <w:rsid w:val="6B56B632"/>
    <w:rsid w:val="6B7D0679"/>
    <w:rsid w:val="6BD5D730"/>
    <w:rsid w:val="6BD9F204"/>
    <w:rsid w:val="6C0297BE"/>
    <w:rsid w:val="6C4A2591"/>
    <w:rsid w:val="6C4A72B0"/>
    <w:rsid w:val="6C827421"/>
    <w:rsid w:val="6C87D5F5"/>
    <w:rsid w:val="6C9B9FFC"/>
    <w:rsid w:val="6CC2D399"/>
    <w:rsid w:val="6DD37130"/>
    <w:rsid w:val="6E05DF19"/>
    <w:rsid w:val="6E23251D"/>
    <w:rsid w:val="6E25ABC1"/>
    <w:rsid w:val="6E5EA3FA"/>
    <w:rsid w:val="6EE39CFB"/>
    <w:rsid w:val="6EF52DC4"/>
    <w:rsid w:val="6F7BE74F"/>
    <w:rsid w:val="6FA9546A"/>
    <w:rsid w:val="6FC8C113"/>
    <w:rsid w:val="6FCEF379"/>
    <w:rsid w:val="7047F462"/>
    <w:rsid w:val="7050779C"/>
    <w:rsid w:val="70FA41FA"/>
    <w:rsid w:val="712E0B31"/>
    <w:rsid w:val="716E8C68"/>
    <w:rsid w:val="71C2575C"/>
    <w:rsid w:val="720D863E"/>
    <w:rsid w:val="722CCBE5"/>
    <w:rsid w:val="7245082A"/>
    <w:rsid w:val="725DBC84"/>
    <w:rsid w:val="726F3F8D"/>
    <w:rsid w:val="72C4B837"/>
    <w:rsid w:val="72DA7DFB"/>
    <w:rsid w:val="72DB28A8"/>
    <w:rsid w:val="731B20BE"/>
    <w:rsid w:val="73D90F75"/>
    <w:rsid w:val="73DE06F3"/>
    <w:rsid w:val="749A90B8"/>
    <w:rsid w:val="74A62D2A"/>
    <w:rsid w:val="74AA9FEE"/>
    <w:rsid w:val="75350E3C"/>
    <w:rsid w:val="757CB976"/>
    <w:rsid w:val="758B8E66"/>
    <w:rsid w:val="75CDB31D"/>
    <w:rsid w:val="76161720"/>
    <w:rsid w:val="764A78B5"/>
    <w:rsid w:val="765189BA"/>
    <w:rsid w:val="76B4C82F"/>
    <w:rsid w:val="775DC04D"/>
    <w:rsid w:val="7769837E"/>
    <w:rsid w:val="77B380B6"/>
    <w:rsid w:val="77CAFF7E"/>
    <w:rsid w:val="77EB43D9"/>
    <w:rsid w:val="77FC139A"/>
    <w:rsid w:val="780A9A48"/>
    <w:rsid w:val="784BC8F4"/>
    <w:rsid w:val="784D5B90"/>
    <w:rsid w:val="784EB525"/>
    <w:rsid w:val="78751266"/>
    <w:rsid w:val="78BA342C"/>
    <w:rsid w:val="795EA69B"/>
    <w:rsid w:val="79BB5BD3"/>
    <w:rsid w:val="79F1294C"/>
    <w:rsid w:val="7AB8F454"/>
    <w:rsid w:val="7ADE1D49"/>
    <w:rsid w:val="7B8019F6"/>
    <w:rsid w:val="7BAABB16"/>
    <w:rsid w:val="7BBA85CE"/>
    <w:rsid w:val="7BD6C2E5"/>
    <w:rsid w:val="7BEF7103"/>
    <w:rsid w:val="7BF1D4EE"/>
    <w:rsid w:val="7C3CF4A1"/>
    <w:rsid w:val="7C4CE305"/>
    <w:rsid w:val="7C561CFE"/>
    <w:rsid w:val="7CDD0F4C"/>
    <w:rsid w:val="7CFF1CE0"/>
    <w:rsid w:val="7D030406"/>
    <w:rsid w:val="7D1BEA57"/>
    <w:rsid w:val="7D4FFCE2"/>
    <w:rsid w:val="7DD8C502"/>
    <w:rsid w:val="7DF70501"/>
    <w:rsid w:val="7E060054"/>
    <w:rsid w:val="7E2CF852"/>
    <w:rsid w:val="7E51DA3D"/>
    <w:rsid w:val="7E5B9F67"/>
    <w:rsid w:val="7E7124F8"/>
    <w:rsid w:val="7EDF4E8E"/>
    <w:rsid w:val="7F14C45E"/>
    <w:rsid w:val="7F4A79C3"/>
    <w:rsid w:val="7F976C21"/>
    <w:rsid w:val="7F98ADFC"/>
    <w:rsid w:val="7FCC52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24EC6"/>
  <w15:chartTrackingRefBased/>
  <w15:docId w15:val="{FF5F6EFF-0CBC-514B-97C8-1A607E46B09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04E87"/>
    <w:pPr>
      <w:keepNext/>
      <w:keepLines/>
      <w:numPr>
        <w:numId w:val="48"/>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3BB5"/>
    <w:pPr>
      <w:keepNext/>
      <w:keepLines/>
      <w:numPr>
        <w:ilvl w:val="1"/>
        <w:numId w:val="48"/>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A4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8B3BB5"/>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rsid w:val="00914CBC"/>
    <w:pPr>
      <w:ind w:left="720"/>
      <w:contextualSpacing/>
    </w:pPr>
  </w:style>
  <w:style w:type="paragraph" w:styleId="TOCHeading">
    <w:name w:val="TOC Heading"/>
    <w:basedOn w:val="Heading1"/>
    <w:next w:val="Normal"/>
    <w:uiPriority w:val="39"/>
    <w:unhideWhenUsed/>
    <w:qFormat/>
    <w:rsid w:val="00914CBC"/>
    <w:pPr>
      <w:outlineLvl w:val="9"/>
    </w:pPr>
  </w:style>
  <w:style w:type="paragraph" w:styleId="TOC1">
    <w:name w:val="toc 1"/>
    <w:basedOn w:val="Normal"/>
    <w:next w:val="Normal"/>
    <w:autoRedefine/>
    <w:uiPriority w:val="39"/>
    <w:unhideWhenUsed/>
    <w:rsid w:val="007F74C2"/>
    <w:pPr>
      <w:tabs>
        <w:tab w:val="left" w:pos="660"/>
        <w:tab w:val="right" w:leader="dot" w:pos="9350"/>
      </w:tabs>
      <w:spacing w:after="100"/>
      <w:pPrChange w:author="Andrew Rohn" w:date="2021-11-06T01:29:00Z" w:id="0">
        <w:pPr>
          <w:spacing w:after="100" w:line="259" w:lineRule="auto"/>
        </w:pPr>
      </w:pPrChange>
    </w:pPr>
    <w:rPr>
      <w:rPrChange w:author="Andrew Rohn" w:date="2021-11-06T01:29:00Z" w:id="0">
        <w:rPr>
          <w:rFonts w:asciiTheme="minorHAnsi" w:hAnsiTheme="minorHAnsi" w:eastAsiaTheme="minorHAnsi" w:cstheme="minorBidi"/>
          <w:sz w:val="22"/>
          <w:szCs w:val="22"/>
          <w:lang w:val="en-US" w:eastAsia="en-US" w:bidi="ar-SA"/>
        </w:rPr>
      </w:rPrChange>
    </w:rPr>
  </w:style>
  <w:style w:type="paragraph" w:styleId="TOC2">
    <w:name w:val="toc 2"/>
    <w:basedOn w:val="Normal"/>
    <w:next w:val="Normal"/>
    <w:autoRedefine/>
    <w:uiPriority w:val="39"/>
    <w:unhideWhenUsed/>
    <w:rsid w:val="00914CBC"/>
    <w:pPr>
      <w:spacing w:after="100"/>
      <w:ind w:left="220"/>
    </w:pPr>
  </w:style>
  <w:style w:type="paragraph" w:styleId="Header">
    <w:name w:val="header"/>
    <w:basedOn w:val="Normal"/>
    <w:link w:val="HeaderChar"/>
    <w:uiPriority w:val="99"/>
    <w:unhideWhenUsed/>
    <w:rsid w:val="00F74037"/>
    <w:pPr>
      <w:tabs>
        <w:tab w:val="center" w:pos="4680"/>
        <w:tab w:val="right" w:pos="9360"/>
      </w:tabs>
      <w:spacing w:after="0" w:line="240" w:lineRule="auto"/>
    </w:pPr>
  </w:style>
  <w:style w:type="character" w:styleId="HeaderChar" w:customStyle="1">
    <w:name w:val="Header Char"/>
    <w:basedOn w:val="DefaultParagraphFont"/>
    <w:link w:val="Header"/>
    <w:uiPriority w:val="99"/>
    <w:rsid w:val="00F74037"/>
  </w:style>
  <w:style w:type="paragraph" w:styleId="Footer">
    <w:name w:val="footer"/>
    <w:basedOn w:val="Normal"/>
    <w:link w:val="FooterChar"/>
    <w:uiPriority w:val="99"/>
    <w:unhideWhenUsed/>
    <w:rsid w:val="00F74037"/>
    <w:pPr>
      <w:tabs>
        <w:tab w:val="center" w:pos="4680"/>
        <w:tab w:val="right" w:pos="9360"/>
      </w:tabs>
      <w:spacing w:after="0" w:line="240" w:lineRule="auto"/>
    </w:pPr>
  </w:style>
  <w:style w:type="character" w:styleId="FooterChar" w:customStyle="1">
    <w:name w:val="Footer Char"/>
    <w:basedOn w:val="DefaultParagraphFont"/>
    <w:link w:val="Footer"/>
    <w:uiPriority w:val="99"/>
    <w:rsid w:val="00F74037"/>
  </w:style>
  <w:style w:type="paragraph" w:styleId="ByLine" w:customStyle="1">
    <w:name w:val="ByLine"/>
    <w:basedOn w:val="Normal"/>
    <w:rsid w:val="0853BAD6"/>
    <w:pPr>
      <w:spacing w:before="240" w:after="720"/>
      <w:jc w:val="right"/>
    </w:pPr>
    <w:rPr>
      <w:rFonts w:ascii="Arial" w:hAnsi="Arial" w:eastAsia="Times New Roman" w:cs="Times New Roman"/>
      <w:b/>
      <w:bCs/>
      <w:color w:val="000000" w:themeColor="text1"/>
      <w:sz w:val="28"/>
      <w:szCs w:val="28"/>
    </w:rPr>
  </w:style>
  <w:style w:type="paragraph" w:styleId="ChangeHistoryTitle" w:customStyle="1">
    <w:name w:val="ChangeHistory Title"/>
    <w:basedOn w:val="Normal"/>
    <w:rsid w:val="0853BAD6"/>
    <w:pPr>
      <w:spacing w:before="60" w:after="60"/>
      <w:jc w:val="center"/>
    </w:pPr>
    <w:rPr>
      <w:rFonts w:ascii="Arial" w:hAnsi="Arial" w:eastAsia="Times New Roman" w:cs="Times New Roman"/>
      <w:b/>
      <w:bCs/>
      <w:sz w:val="36"/>
      <w:szCs w:val="36"/>
    </w:rPr>
  </w:style>
  <w:style w:type="paragraph" w:styleId="Titles" w:customStyle="1">
    <w:name w:val="Titles"/>
    <w:basedOn w:val="TitleSubtext"/>
    <w:qFormat/>
    <w:rsid w:val="00A935AC"/>
    <w:rPr>
      <w:sz w:val="48"/>
    </w:rPr>
  </w:style>
  <w:style w:type="paragraph" w:styleId="Caption">
    <w:name w:val="caption"/>
    <w:basedOn w:val="Normal"/>
    <w:next w:val="Normal"/>
    <w:uiPriority w:val="35"/>
    <w:semiHidden/>
    <w:unhideWhenUsed/>
    <w:qFormat/>
    <w:rsid w:val="00215A49"/>
    <w:pPr>
      <w:spacing w:after="200" w:line="240" w:lineRule="auto"/>
    </w:pPr>
    <w:rPr>
      <w:i/>
      <w:iCs/>
      <w:color w:val="44546A" w:themeColor="text2"/>
      <w:sz w:val="18"/>
      <w:szCs w:val="18"/>
    </w:rPr>
  </w:style>
  <w:style w:type="character" w:styleId="Heading3Char" w:customStyle="1">
    <w:name w:val="Heading 3 Char"/>
    <w:basedOn w:val="DefaultParagraphFont"/>
    <w:link w:val="Heading3"/>
    <w:uiPriority w:val="9"/>
    <w:rsid w:val="00887A4D"/>
    <w:rPr>
      <w:rFonts w:asciiTheme="majorHAnsi" w:hAnsiTheme="majorHAnsi" w:eastAsiaTheme="majorEastAsia" w:cstheme="majorBidi"/>
      <w:color w:val="1F3763" w:themeColor="accent1" w:themeShade="7F"/>
      <w:sz w:val="24"/>
      <w:szCs w:val="24"/>
    </w:rPr>
  </w:style>
  <w:style w:type="paragraph" w:styleId="paragraph" w:customStyle="1">
    <w:name w:val="paragraph"/>
    <w:basedOn w:val="Normal"/>
    <w:rsid w:val="00887A4D"/>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887A4D"/>
  </w:style>
  <w:style w:type="character" w:styleId="eop" w:customStyle="1">
    <w:name w:val="eop"/>
    <w:basedOn w:val="DefaultParagraphFont"/>
    <w:rsid w:val="00887A4D"/>
  </w:style>
  <w:style w:type="character" w:styleId="TitleChar1" w:customStyle="1">
    <w:name w:val="Title Char1"/>
    <w:basedOn w:val="DefaultParagraphFont"/>
    <w:uiPriority w:val="10"/>
    <w:rsid w:val="00887A4D"/>
    <w:rPr>
      <w:rFonts w:asciiTheme="majorHAnsi" w:hAnsiTheme="majorHAnsi" w:eastAsiaTheme="majorEastAsia" w:cstheme="majorBidi"/>
      <w:spacing w:val="-10"/>
      <w:kern w:val="28"/>
      <w:sz w:val="56"/>
      <w:szCs w:val="56"/>
    </w:rPr>
  </w:style>
  <w:style w:type="paragraph" w:styleId="TOC3">
    <w:name w:val="toc 3"/>
    <w:basedOn w:val="Normal"/>
    <w:next w:val="Normal"/>
    <w:autoRedefine/>
    <w:uiPriority w:val="39"/>
    <w:unhideWhenUsed/>
    <w:rsid w:val="005817CB"/>
    <w:pPr>
      <w:tabs>
        <w:tab w:val="left" w:pos="1320"/>
        <w:tab w:val="right" w:leader="dot" w:pos="9350"/>
      </w:tabs>
      <w:spacing w:after="100"/>
      <w:pPrChange w:author="Firehiwot Chari" w:date="2021-11-06T01:22:00Z" w:id="1">
        <w:pPr>
          <w:spacing w:after="100" w:line="259" w:lineRule="auto"/>
          <w:ind w:left="440"/>
        </w:pPr>
      </w:pPrChange>
    </w:pPr>
    <w:rPr>
      <w:noProof/>
      <w:rPrChange w:author="Firehiwot Chari" w:date="2021-11-06T01:22:00Z" w:id="1">
        <w:rPr>
          <w:rFonts w:asciiTheme="minorHAnsi" w:hAnsiTheme="minorHAnsi" w:eastAsiaTheme="minorHAnsi" w:cstheme="minorBidi"/>
          <w:sz w:val="22"/>
          <w:szCs w:val="22"/>
          <w:lang w:val="en-US" w:eastAsia="en-US" w:bidi="ar-SA"/>
        </w:rPr>
      </w:rPrChange>
    </w:rPr>
  </w:style>
  <w:style w:type="character" w:styleId="UnresolvedMention">
    <w:name w:val="Unresolved Mention"/>
    <w:basedOn w:val="DefaultParagraphFont"/>
    <w:uiPriority w:val="99"/>
    <w:semiHidden/>
    <w:unhideWhenUsed/>
    <w:rsid w:val="00887A4D"/>
    <w:rPr>
      <w:color w:val="605E5C"/>
      <w:shd w:val="clear" w:color="auto" w:fill="E1DFDD"/>
    </w:rPr>
  </w:style>
  <w:style w:type="paragraph" w:styleId="Revision">
    <w:name w:val="Revision"/>
    <w:hidden/>
    <w:uiPriority w:val="99"/>
    <w:semiHidden/>
    <w:rsid w:val="00385075"/>
    <w:pPr>
      <w:spacing w:after="0" w:line="240" w:lineRule="auto"/>
    </w:pPr>
  </w:style>
  <w:style w:type="paragraph" w:styleId="TitleSubtext" w:customStyle="1">
    <w:name w:val="Title Subtext"/>
    <w:basedOn w:val="Normal"/>
    <w:qFormat/>
    <w:rsid w:val="00A935AC"/>
    <w:pPr>
      <w:spacing w:after="0" w:line="240" w:lineRule="auto"/>
      <w:contextualSpacing/>
      <w:jc w:val="right"/>
    </w:pPr>
    <w:rPr>
      <w:rFonts w:ascii="Times New Roman" w:hAnsi="Times New Roman" w:eastAsiaTheme="majorEastAsia" w:cstheme="majorBidi"/>
      <w:b/>
      <w:spacing w:val="-10"/>
      <w:kern w:val="28"/>
      <w:sz w:val="32"/>
      <w:szCs w:val="56"/>
    </w:rPr>
  </w:style>
  <w:style w:type="numbering" w:styleId="CurrentList1" w:customStyle="1">
    <w:name w:val="Current List1"/>
    <w:uiPriority w:val="99"/>
    <w:rsid w:val="00C04E87"/>
    <w:pPr>
      <w:numPr>
        <w:numId w:val="49"/>
      </w:numPr>
    </w:pPr>
  </w:style>
  <w:style w:type="numbering" w:styleId="CurrentList2" w:customStyle="1">
    <w:name w:val="Current List2"/>
    <w:uiPriority w:val="99"/>
    <w:rsid w:val="008B3BB5"/>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9312">
      <w:bodyDiv w:val="1"/>
      <w:marLeft w:val="0"/>
      <w:marRight w:val="0"/>
      <w:marTop w:val="0"/>
      <w:marBottom w:val="0"/>
      <w:divBdr>
        <w:top w:val="none" w:sz="0" w:space="0" w:color="auto"/>
        <w:left w:val="none" w:sz="0" w:space="0" w:color="auto"/>
        <w:bottom w:val="none" w:sz="0" w:space="0" w:color="auto"/>
        <w:right w:val="none" w:sz="0" w:space="0" w:color="auto"/>
      </w:divBdr>
    </w:div>
    <w:div w:id="264727634">
      <w:bodyDiv w:val="1"/>
      <w:marLeft w:val="0"/>
      <w:marRight w:val="0"/>
      <w:marTop w:val="0"/>
      <w:marBottom w:val="0"/>
      <w:divBdr>
        <w:top w:val="none" w:sz="0" w:space="0" w:color="auto"/>
        <w:left w:val="none" w:sz="0" w:space="0" w:color="auto"/>
        <w:bottom w:val="none" w:sz="0" w:space="0" w:color="auto"/>
        <w:right w:val="none" w:sz="0" w:space="0" w:color="auto"/>
      </w:divBdr>
    </w:div>
    <w:div w:id="351959996">
      <w:bodyDiv w:val="1"/>
      <w:marLeft w:val="0"/>
      <w:marRight w:val="0"/>
      <w:marTop w:val="0"/>
      <w:marBottom w:val="0"/>
      <w:divBdr>
        <w:top w:val="none" w:sz="0" w:space="0" w:color="auto"/>
        <w:left w:val="none" w:sz="0" w:space="0" w:color="auto"/>
        <w:bottom w:val="none" w:sz="0" w:space="0" w:color="auto"/>
        <w:right w:val="none" w:sz="0" w:space="0" w:color="auto"/>
      </w:divBdr>
    </w:div>
    <w:div w:id="966666696">
      <w:bodyDiv w:val="1"/>
      <w:marLeft w:val="0"/>
      <w:marRight w:val="0"/>
      <w:marTop w:val="0"/>
      <w:marBottom w:val="0"/>
      <w:divBdr>
        <w:top w:val="none" w:sz="0" w:space="0" w:color="auto"/>
        <w:left w:val="none" w:sz="0" w:space="0" w:color="auto"/>
        <w:bottom w:val="none" w:sz="0" w:space="0" w:color="auto"/>
        <w:right w:val="none" w:sz="0" w:space="0" w:color="auto"/>
      </w:divBdr>
    </w:div>
    <w:div w:id="1068453835">
      <w:bodyDiv w:val="1"/>
      <w:marLeft w:val="0"/>
      <w:marRight w:val="0"/>
      <w:marTop w:val="0"/>
      <w:marBottom w:val="0"/>
      <w:divBdr>
        <w:top w:val="none" w:sz="0" w:space="0" w:color="auto"/>
        <w:left w:val="none" w:sz="0" w:space="0" w:color="auto"/>
        <w:bottom w:val="none" w:sz="0" w:space="0" w:color="auto"/>
        <w:right w:val="none" w:sz="0" w:space="0" w:color="auto"/>
      </w:divBdr>
    </w:div>
    <w:div w:id="1384209743">
      <w:bodyDiv w:val="1"/>
      <w:marLeft w:val="0"/>
      <w:marRight w:val="0"/>
      <w:marTop w:val="0"/>
      <w:marBottom w:val="0"/>
      <w:divBdr>
        <w:top w:val="none" w:sz="0" w:space="0" w:color="auto"/>
        <w:left w:val="none" w:sz="0" w:space="0" w:color="auto"/>
        <w:bottom w:val="none" w:sz="0" w:space="0" w:color="auto"/>
        <w:right w:val="none" w:sz="0" w:space="0" w:color="auto"/>
      </w:divBdr>
    </w:div>
    <w:div w:id="1465654000">
      <w:bodyDiv w:val="1"/>
      <w:marLeft w:val="0"/>
      <w:marRight w:val="0"/>
      <w:marTop w:val="0"/>
      <w:marBottom w:val="0"/>
      <w:divBdr>
        <w:top w:val="none" w:sz="0" w:space="0" w:color="auto"/>
        <w:left w:val="none" w:sz="0" w:space="0" w:color="auto"/>
        <w:bottom w:val="none" w:sz="0" w:space="0" w:color="auto"/>
        <w:right w:val="none" w:sz="0" w:space="0" w:color="auto"/>
      </w:divBdr>
    </w:div>
    <w:div w:id="1487282825">
      <w:bodyDiv w:val="1"/>
      <w:marLeft w:val="0"/>
      <w:marRight w:val="0"/>
      <w:marTop w:val="0"/>
      <w:marBottom w:val="0"/>
      <w:divBdr>
        <w:top w:val="none" w:sz="0" w:space="0" w:color="auto"/>
        <w:left w:val="none" w:sz="0" w:space="0" w:color="auto"/>
        <w:bottom w:val="none" w:sz="0" w:space="0" w:color="auto"/>
        <w:right w:val="none" w:sz="0" w:space="0" w:color="auto"/>
      </w:divBdr>
    </w:div>
    <w:div w:id="1567296775">
      <w:bodyDiv w:val="1"/>
      <w:marLeft w:val="0"/>
      <w:marRight w:val="0"/>
      <w:marTop w:val="0"/>
      <w:marBottom w:val="0"/>
      <w:divBdr>
        <w:top w:val="none" w:sz="0" w:space="0" w:color="auto"/>
        <w:left w:val="none" w:sz="0" w:space="0" w:color="auto"/>
        <w:bottom w:val="none" w:sz="0" w:space="0" w:color="auto"/>
        <w:right w:val="none" w:sz="0" w:space="0" w:color="auto"/>
      </w:divBdr>
    </w:div>
    <w:div w:id="1927033221">
      <w:bodyDiv w:val="1"/>
      <w:marLeft w:val="0"/>
      <w:marRight w:val="0"/>
      <w:marTop w:val="0"/>
      <w:marBottom w:val="0"/>
      <w:divBdr>
        <w:top w:val="none" w:sz="0" w:space="0" w:color="auto"/>
        <w:left w:val="none" w:sz="0" w:space="0" w:color="auto"/>
        <w:bottom w:val="none" w:sz="0" w:space="0" w:color="auto"/>
        <w:right w:val="none" w:sz="0" w:space="0" w:color="auto"/>
      </w:divBdr>
    </w:div>
    <w:div w:id="1985356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image" Target="media/image43.png" Id="rId55"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image" Target="media/image31.png" Id="rId41" /><Relationship Type="http://schemas.openxmlformats.org/officeDocument/2006/relationships/image" Target="https://lh3.googleusercontent.com/QbWcYKta5vh_4-OgUeFmK-JOB0YgLLoGh69P478nE6mKdfpWQniiBabjF7FVoCVXI0g=h36" TargetMode="External" Id="rId54" /><Relationship Type="http://schemas.microsoft.com/office/2011/relationships/people" Target="people.xml" Id="rId62" /><Relationship Type="http://schemas.microsoft.com/office/2019/09/relationships/intelligence" Target="intelligence.xml" Id="R937c00fbf68c473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2.png" Id="rId53" /><Relationship Type="http://schemas.openxmlformats.org/officeDocument/2006/relationships/image" Target="media/image45.png" Id="rId58"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4.png" Id="rId57" /><Relationship Type="http://schemas.openxmlformats.org/officeDocument/2006/relationships/fontTable" Target="fontTable.xml" Id="rId61"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https://lh3.googleusercontent.com/LMmhEEjCgE6vST_bHLGe5Fe7MAD1fXY-rXgFjnY-D7B0P-IwMIlIltyMa-EcWToMf3s=w16" TargetMode="External" Id="rId52" /><Relationship Type="http://schemas.openxmlformats.org/officeDocument/2006/relationships/footer" Target="footer1.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https://storage.googleapis.com/support-kms-prod/dZHD4vjvoCxtQg3ir5Z7Jp81vCqOIrVk7VfP" TargetMode="External"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header" Target="header1.xml" Id="rId59" /><Relationship Type="http://schemas.openxmlformats.org/officeDocument/2006/relationships/image" Target="/media/image2e.png" Id="R2ff2239546e0433b" /><Relationship Type="http://schemas.openxmlformats.org/officeDocument/2006/relationships/glossaryDocument" Target="glossary/document.xml" Id="Rf8fc30674bde49ee"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1af3848-2344-4559-ad94-7437a7bb0e51}"/>
      </w:docPartPr>
      <w:docPartBody>
        <w:p w14:paraId="0455F39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D504CF5AA4EF54B8C1283AB51BBBB75" ma:contentTypeVersion="12" ma:contentTypeDescription="Create a new document." ma:contentTypeScope="" ma:versionID="ac793cb6dd8166128c48143588d94bdd">
  <xsd:schema xmlns:xsd="http://www.w3.org/2001/XMLSchema" xmlns:xs="http://www.w3.org/2001/XMLSchema" xmlns:p="http://schemas.microsoft.com/office/2006/metadata/properties" xmlns:ns2="8c78c95d-7a7d-4d57-bfe7-49e7b43538f8" xmlns:ns3="db2ad962-e059-44a4-a252-0949c05e73b4" targetNamespace="http://schemas.microsoft.com/office/2006/metadata/properties" ma:root="true" ma:fieldsID="ce7236839c246bae8af96f5af474a6bb" ns2:_="" ns3:_="">
    <xsd:import namespace="8c78c95d-7a7d-4d57-bfe7-49e7b43538f8"/>
    <xsd:import namespace="db2ad962-e059-44a4-a252-0949c05e73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78c95d-7a7d-4d57-bfe7-49e7b43538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b2ad962-e059-44a4-a252-0949c05e73b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D90DA4-CC1C-4357-9457-711F173FA07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7DBCC85-56F2-466F-B8B1-9CCA1ADE9BA4}">
  <ds:schemaRefs>
    <ds:schemaRef ds:uri="http://schemas.openxmlformats.org/officeDocument/2006/bibliography"/>
  </ds:schemaRefs>
</ds:datastoreItem>
</file>

<file path=customXml/itemProps3.xml><?xml version="1.0" encoding="utf-8"?>
<ds:datastoreItem xmlns:ds="http://schemas.openxmlformats.org/officeDocument/2006/customXml" ds:itemID="{6FB921E4-C5F7-49CD-9C08-27C99D8897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78c95d-7a7d-4d57-bfe7-49e7b43538f8"/>
    <ds:schemaRef ds:uri="db2ad962-e059-44a4-a252-0949c05e73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8AA1E0-76B9-48A9-A337-3C5C87FF84E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Teresa Balbi</dc:creator>
  <keywords/>
  <dc:description/>
  <lastModifiedBy>Andrew Rohn</lastModifiedBy>
  <revision>78</revision>
  <dcterms:created xsi:type="dcterms:W3CDTF">2021-11-05T02:28:00.0000000Z</dcterms:created>
  <dcterms:modified xsi:type="dcterms:W3CDTF">2021-11-06T08:30:28.9795655Z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0x0101007D504CF5AA4EF54B8C1283AB51BBBB75</vt:lpwstr>
  </property>
</Properties>
</file>